
<file path=[Content_Types].xml><?xml version="1.0" encoding="utf-8"?>
<Types xmlns="http://schemas.openxmlformats.org/package/2006/content-types">
  <Default Extension="emf" ContentType="image/x-emf"/>
  <Default Extension="gif" ContentType="image/gif"/>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407B7" w14:textId="77777777" w:rsidR="00667E1D" w:rsidRDefault="00667E1D" w:rsidP="00667E1D">
      <w:pPr>
        <w:pStyle w:val="Heading1"/>
        <w:jc w:val="center"/>
      </w:pPr>
      <w:r>
        <w:rPr>
          <w:rFonts w:ascii="Calibri" w:eastAsia="Calibri" w:hAnsi="Calibri" w:cs="Calibri"/>
          <w:sz w:val="36"/>
        </w:rPr>
        <w:t>Adventure Works Cycles</w:t>
      </w:r>
    </w:p>
    <w:p w14:paraId="4C68A64F" w14:textId="0328ACAE" w:rsidR="00667E1D" w:rsidRDefault="00667E1D" w:rsidP="00667E1D">
      <w:pPr>
        <w:ind w:firstLine="720"/>
        <w:jc w:val="both"/>
      </w:pPr>
      <w:r>
        <w:t xml:space="preserve">Adventure Works Cycles, the fictitious </w:t>
      </w:r>
      <w:commentRangeStart w:id="0"/>
      <w:commentRangeStart w:id="1"/>
      <w:r>
        <w:t>company</w:t>
      </w:r>
      <w:commentRangeEnd w:id="0"/>
      <w:r w:rsidR="004B244C">
        <w:rPr>
          <w:rStyle w:val="CommentReference"/>
        </w:rPr>
        <w:commentReference w:id="0"/>
      </w:r>
      <w:commentRangeEnd w:id="1"/>
      <w:r w:rsidR="00642E0E">
        <w:rPr>
          <w:rStyle w:val="CommentReference"/>
        </w:rPr>
        <w:commentReference w:id="1"/>
      </w:r>
      <w:r>
        <w:t xml:space="preserve"> on which the </w:t>
      </w:r>
      <w:proofErr w:type="spellStart"/>
      <w:r>
        <w:t>AdventureWorks</w:t>
      </w:r>
      <w:proofErr w:type="spellEnd"/>
      <w:r>
        <w:t xml:space="preserve"> sample databases are based, is a large, multinational manufacturing company. The company manufactures and sells metal and composite bicycles to North</w:t>
      </w:r>
      <w:del w:id="2" w:author="Ramaraj Marimuthu" w:date="2020-12-02T13:05:00Z">
        <w:r w:rsidDel="00A52425">
          <w:delText xml:space="preserve"> American</w:delText>
        </w:r>
      </w:del>
      <w:r>
        <w:t xml:space="preserve">, European and Asian commercial markets. While its base operation </w:t>
      </w:r>
      <w:proofErr w:type="gramStart"/>
      <w:r>
        <w:t>is located in</w:t>
      </w:r>
      <w:proofErr w:type="gramEnd"/>
      <w:r>
        <w:t xml:space="preserve"> Bothell, Washington with 290 employees, several regional sales teams are located throughout their market base.</w:t>
      </w:r>
    </w:p>
    <w:p w14:paraId="65C112B1" w14:textId="77777777" w:rsidR="00667E1D" w:rsidRDefault="00667E1D" w:rsidP="00667E1D">
      <w:pPr>
        <w:ind w:firstLine="720"/>
        <w:jc w:val="both"/>
      </w:pPr>
    </w:p>
    <w:p w14:paraId="4679DB55" w14:textId="7E964DE6" w:rsidR="0021330C" w:rsidRDefault="00667E1D" w:rsidP="00CC0962">
      <w:pPr>
        <w:ind w:firstLine="720"/>
        <w:jc w:val="both"/>
      </w:pPr>
      <w:r>
        <w:t xml:space="preserve">In </w:t>
      </w:r>
      <w:r w:rsidRPr="00A84F0D">
        <w:rPr>
          <w:b/>
          <w:bCs/>
          <w:rPrChange w:id="3" w:author="Ramaraj Marimuthu" w:date="2020-12-02T13:05:00Z">
            <w:rPr/>
          </w:rPrChange>
        </w:rPr>
        <w:t>2000</w:t>
      </w:r>
      <w:r>
        <w:t xml:space="preserve">, Adventure Works Cycles bought a small manufacturing plant, </w:t>
      </w:r>
      <w:proofErr w:type="spellStart"/>
      <w:r>
        <w:t>Importadores</w:t>
      </w:r>
      <w:proofErr w:type="spellEnd"/>
      <w:r>
        <w:t xml:space="preserve"> Neptuno, located in Mexico. </w:t>
      </w:r>
      <w:proofErr w:type="spellStart"/>
      <w:r>
        <w:t>Importadores</w:t>
      </w:r>
      <w:proofErr w:type="spellEnd"/>
      <w:r>
        <w:t xml:space="preserve"> Neptuno manufactures several critical subcomponents for the Adventure Works Cycles product line. These subcomponents are shipped to the Bothell location for final product assembly. In 2001, </w:t>
      </w:r>
      <w:proofErr w:type="spellStart"/>
      <w:r>
        <w:t>Importadores</w:t>
      </w:r>
      <w:proofErr w:type="spellEnd"/>
      <w:r>
        <w:t xml:space="preserve"> </w:t>
      </w:r>
      <w:proofErr w:type="gramStart"/>
      <w:r>
        <w:t>Neptuno,</w:t>
      </w:r>
      <w:proofErr w:type="gramEnd"/>
      <w:r>
        <w:t xml:space="preserve"> became the sole manufacturer and distributor of the touring bicycle product group</w:t>
      </w:r>
      <w:ins w:id="4" w:author="Ramaraj Marimuthu" w:date="2020-12-02T13:05:00Z">
        <w:r w:rsidR="00177E87">
          <w:t xml:space="preserve"> details</w:t>
        </w:r>
      </w:ins>
      <w:r>
        <w:t>.</w:t>
      </w:r>
    </w:p>
    <w:p w14:paraId="3CA1B53D" w14:textId="77777777" w:rsidR="0021330C" w:rsidRDefault="0021330C" w:rsidP="0021330C"/>
    <w:p w14:paraId="4311D4C0" w14:textId="2BC8423C" w:rsidR="00D26968" w:rsidRPr="005906DF" w:rsidRDefault="00D26968" w:rsidP="00D26968">
      <w:pPr>
        <w:pStyle w:val="Heading3"/>
      </w:pPr>
      <w:r w:rsidRPr="005906DF">
        <w:t>Mathematical Equation</w:t>
      </w:r>
      <w:r>
        <w:t>:</w:t>
      </w:r>
    </w:p>
    <w:p w14:paraId="1E1B99B4" w14:textId="77777777" w:rsidR="00D26968" w:rsidRPr="005906DF" w:rsidRDefault="00D26968" w:rsidP="00D26968">
      <w:pPr>
        <w:spacing w:after="24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f>
                        <m:fPr>
                          <m:ctrlPr>
                            <w:rPr>
                              <w:rFonts w:ascii="Cambria Math" w:hAnsi="Cambria Math"/>
                            </w:rPr>
                          </m:ctrlPr>
                        </m:fPr>
                        <m:num>
                          <m:r>
                            <w:rPr>
                              <w:rFonts w:ascii="Cambria Math" w:hAnsi="Cambria Math"/>
                            </w:rPr>
                            <m:t>nπx</m:t>
                          </m:r>
                        </m:num>
                        <m:den>
                          <m:r>
                            <w:rPr>
                              <w:rFonts w:ascii="Cambria Math" w:hAnsi="Cambria Math"/>
                            </w:rPr>
                            <m:t>L</m:t>
                          </m:r>
                        </m:den>
                      </m:f>
                    </m:e>
                  </m:func>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f>
                        <m:fPr>
                          <m:ctrlPr>
                            <w:rPr>
                              <w:rFonts w:ascii="Cambria Math" w:hAnsi="Cambria Math"/>
                            </w:rPr>
                          </m:ctrlPr>
                        </m:fPr>
                        <m:num>
                          <m:r>
                            <w:rPr>
                              <w:rFonts w:ascii="Cambria Math" w:hAnsi="Cambria Math"/>
                            </w:rPr>
                            <m:t>nπx</m:t>
                          </m:r>
                        </m:num>
                        <m:den>
                          <m:r>
                            <w:rPr>
                              <w:rFonts w:ascii="Cambria Math" w:hAnsi="Cambria Math"/>
                            </w:rPr>
                            <m:t>L</m:t>
                          </m:r>
                        </m:den>
                      </m:f>
                    </m:e>
                  </m:func>
                </m:e>
              </m:d>
            </m:e>
          </m:nary>
        </m:oMath>
      </m:oMathPara>
    </w:p>
    <w:p w14:paraId="588BF7E2" w14:textId="77777777" w:rsidR="00CF2A44" w:rsidRDefault="00CF2A44" w:rsidP="00667E1D">
      <w:pPr>
        <w:ind w:firstLine="720"/>
        <w:jc w:val="both"/>
      </w:pPr>
    </w:p>
    <w:p w14:paraId="313B8DD1" w14:textId="25666BD9" w:rsidR="00667E1D" w:rsidRDefault="00667E1D" w:rsidP="00667E1D">
      <w:pPr>
        <w:pStyle w:val="Heading1"/>
        <w:jc w:val="both"/>
      </w:pPr>
      <w:r>
        <w:rPr>
          <w:rFonts w:ascii="Calibri" w:eastAsia="Calibri" w:hAnsi="Calibri" w:cs="Calibri"/>
        </w:rPr>
        <w:t>Product Overview</w:t>
      </w:r>
    </w:p>
    <w:tbl>
      <w:tblPr>
        <w:tblW w:w="10112" w:type="dxa"/>
        <w:tblLook w:val="04A0" w:firstRow="1" w:lastRow="0" w:firstColumn="1" w:lastColumn="0" w:noHBand="0" w:noVBand="1"/>
      </w:tblPr>
      <w:tblGrid>
        <w:gridCol w:w="5056"/>
        <w:gridCol w:w="5056"/>
      </w:tblGrid>
      <w:tr w:rsidR="00667E1D" w14:paraId="02F5567A" w14:textId="77777777" w:rsidTr="00CF2A44">
        <w:trPr>
          <w:trHeight w:val="2282"/>
        </w:trPr>
        <w:tc>
          <w:tcPr>
            <w:tcW w:w="5056" w:type="dxa"/>
          </w:tcPr>
          <w:p w14:paraId="54BC4AD7" w14:textId="26B9568A" w:rsidR="00667E1D" w:rsidRDefault="00667E1D" w:rsidP="00FC07EC">
            <w:pPr>
              <w:jc w:val="both"/>
            </w:pPr>
            <w:r>
              <w:rPr>
                <w:noProof/>
              </w:rPr>
              <w:drawing>
                <wp:anchor distT="0" distB="0" distL="114300" distR="114300" simplePos="0" relativeHeight="251658240" behindDoc="0" locked="0" layoutInCell="1" allowOverlap="1" wp14:anchorId="6E5711DA" wp14:editId="42F75FD3">
                  <wp:simplePos x="0" y="0"/>
                  <wp:positionH relativeFrom="column">
                    <wp:posOffset>-65405</wp:posOffset>
                  </wp:positionH>
                  <wp:positionV relativeFrom="paragraph">
                    <wp:posOffset>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5056" w:type="dxa"/>
          </w:tcPr>
          <w:p w14:paraId="568FF19F" w14:textId="77777777" w:rsidR="00667E1D" w:rsidRDefault="00667E1D" w:rsidP="00FC07EC">
            <w:pPr>
              <w:pStyle w:val="Heading1"/>
              <w:jc w:val="both"/>
            </w:pPr>
            <w:r>
              <w:t>Mountain-200</w:t>
            </w:r>
          </w:p>
          <w:p w14:paraId="6B354098" w14:textId="77777777" w:rsidR="00667E1D" w:rsidRDefault="00667E1D" w:rsidP="00FC07EC">
            <w:pPr>
              <w:jc w:val="both"/>
            </w:pPr>
            <w:r>
              <w:t>Product No: BK-M68B-38</w:t>
            </w:r>
          </w:p>
          <w:p w14:paraId="74FBED45" w14:textId="77777777" w:rsidR="00667E1D" w:rsidRDefault="00667E1D" w:rsidP="00FC07EC">
            <w:pPr>
              <w:jc w:val="both"/>
            </w:pPr>
            <w:r>
              <w:t>Size: 38</w:t>
            </w:r>
          </w:p>
          <w:p w14:paraId="7FCA5930" w14:textId="77777777" w:rsidR="00667E1D" w:rsidRDefault="00667E1D" w:rsidP="00FC07EC">
            <w:pPr>
              <w:jc w:val="both"/>
            </w:pPr>
            <w:r>
              <w:t>Weight: 25</w:t>
            </w:r>
          </w:p>
          <w:p w14:paraId="10CC80A6" w14:textId="77777777" w:rsidR="00667E1D" w:rsidRDefault="00667E1D" w:rsidP="00FC07EC">
            <w:pPr>
              <w:jc w:val="both"/>
            </w:pPr>
            <w:r>
              <w:t>Price: $2,294.99</w:t>
            </w:r>
          </w:p>
          <w:p w14:paraId="10701DAD" w14:textId="77777777" w:rsidR="00667E1D" w:rsidRDefault="00667E1D" w:rsidP="00FC07EC">
            <w:pPr>
              <w:jc w:val="both"/>
            </w:pPr>
          </w:p>
          <w:p w14:paraId="382F2042" w14:textId="77777777" w:rsidR="00667E1D" w:rsidRDefault="00667E1D" w:rsidP="00FC07EC">
            <w:pPr>
              <w:jc w:val="both"/>
            </w:pPr>
          </w:p>
        </w:tc>
      </w:tr>
      <w:tr w:rsidR="00667E1D" w14:paraId="206C7480" w14:textId="77777777" w:rsidTr="00CF2A44">
        <w:trPr>
          <w:trHeight w:val="2303"/>
        </w:trPr>
        <w:tc>
          <w:tcPr>
            <w:tcW w:w="5056" w:type="dxa"/>
          </w:tcPr>
          <w:p w14:paraId="19033946" w14:textId="77777777" w:rsidR="00667E1D" w:rsidRDefault="00667E1D" w:rsidP="00FC07EC">
            <w:pPr>
              <w:pStyle w:val="Heading1"/>
              <w:jc w:val="both"/>
            </w:pPr>
            <w:r>
              <w:t>Mountain-300</w:t>
            </w:r>
          </w:p>
          <w:p w14:paraId="2BB8F9B1" w14:textId="77777777" w:rsidR="00667E1D" w:rsidRDefault="00667E1D" w:rsidP="00FC07EC">
            <w:pPr>
              <w:jc w:val="both"/>
            </w:pPr>
            <w:commentRangeStart w:id="5"/>
            <w:commentRangeStart w:id="6"/>
            <w:commentRangeStart w:id="7"/>
            <w:r>
              <w:t>Product No</w:t>
            </w:r>
            <w:commentRangeEnd w:id="5"/>
            <w:r w:rsidR="00642E0E">
              <w:rPr>
                <w:rStyle w:val="CommentReference"/>
              </w:rPr>
              <w:commentReference w:id="5"/>
            </w:r>
            <w:commentRangeEnd w:id="6"/>
            <w:r w:rsidR="00642E0E">
              <w:rPr>
                <w:rStyle w:val="CommentReference"/>
              </w:rPr>
              <w:commentReference w:id="6"/>
            </w:r>
            <w:commentRangeEnd w:id="7"/>
            <w:r w:rsidR="00642E0E">
              <w:rPr>
                <w:rStyle w:val="CommentReference"/>
              </w:rPr>
              <w:commentReference w:id="7"/>
            </w:r>
            <w:r>
              <w:t>: BK-M47B-38</w:t>
            </w:r>
          </w:p>
          <w:p w14:paraId="724FBBD0" w14:textId="77777777" w:rsidR="00667E1D" w:rsidRDefault="00667E1D" w:rsidP="00FC07EC">
            <w:pPr>
              <w:jc w:val="both"/>
            </w:pPr>
            <w:r>
              <w:t>Size: 35</w:t>
            </w:r>
          </w:p>
          <w:p w14:paraId="77E50376" w14:textId="77777777" w:rsidR="00667E1D" w:rsidRDefault="00667E1D" w:rsidP="00FC07EC">
            <w:pPr>
              <w:jc w:val="both"/>
            </w:pPr>
            <w:r>
              <w:t>Weight: 22</w:t>
            </w:r>
          </w:p>
          <w:p w14:paraId="27C2AB19" w14:textId="77777777" w:rsidR="00667E1D" w:rsidRDefault="00667E1D" w:rsidP="00FC07EC">
            <w:pPr>
              <w:jc w:val="both"/>
            </w:pPr>
            <w:r>
              <w:t>Price: $1,079.99</w:t>
            </w:r>
          </w:p>
          <w:p w14:paraId="722AA0D7" w14:textId="77777777" w:rsidR="00667E1D" w:rsidRDefault="00667E1D" w:rsidP="00FC07EC">
            <w:pPr>
              <w:jc w:val="both"/>
            </w:pPr>
          </w:p>
          <w:p w14:paraId="6869523D" w14:textId="77777777" w:rsidR="00667E1D" w:rsidRDefault="00667E1D" w:rsidP="00FC07EC">
            <w:pPr>
              <w:jc w:val="both"/>
            </w:pPr>
          </w:p>
        </w:tc>
        <w:tc>
          <w:tcPr>
            <w:tcW w:w="5056" w:type="dxa"/>
          </w:tcPr>
          <w:p w14:paraId="2B84CAFF" w14:textId="65442458" w:rsidR="00667E1D" w:rsidRDefault="00CF2A44" w:rsidP="00FC07EC">
            <w:pPr>
              <w:pStyle w:val="Heading1"/>
              <w:jc w:val="both"/>
            </w:pPr>
            <w:r>
              <w:rPr>
                <w:noProof/>
              </w:rPr>
              <w:drawing>
                <wp:anchor distT="0" distB="0" distL="114300" distR="114300" simplePos="0" relativeHeight="251658241" behindDoc="0" locked="0" layoutInCell="1" allowOverlap="1" wp14:anchorId="1D54BB1A" wp14:editId="3E38070D">
                  <wp:simplePos x="0" y="0"/>
                  <wp:positionH relativeFrom="column">
                    <wp:posOffset>-19392</wp:posOffset>
                  </wp:positionH>
                  <wp:positionV relativeFrom="paragraph">
                    <wp:posOffset>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6AA2701D" w14:textId="77777777" w:rsidR="00667E1D" w:rsidRDefault="00667E1D" w:rsidP="00C11F99">
      <w:pPr>
        <w:jc w:val="both"/>
      </w:pPr>
    </w:p>
    <w:p w14:paraId="3B15129C" w14:textId="77777777" w:rsidR="00667E1D" w:rsidRDefault="00667E1D" w:rsidP="00C11F99">
      <w:pPr>
        <w:rPr>
          <w:rFonts w:ascii="Calibri" w:hAnsi="Calibri"/>
          <w:b/>
          <w:u w:val="single"/>
        </w:rPr>
      </w:pPr>
    </w:p>
    <w:p w14:paraId="37A6882B" w14:textId="77777777" w:rsidR="00667E1D" w:rsidRDefault="00667E1D" w:rsidP="00C11F99">
      <w:pPr>
        <w:rPr>
          <w:rFonts w:ascii="Calibri" w:hAnsi="Calibri"/>
          <w:b/>
          <w:u w:val="single"/>
        </w:rPr>
      </w:pPr>
    </w:p>
    <w:p w14:paraId="1BF0CA73" w14:textId="77777777" w:rsidR="00D26968" w:rsidRDefault="00D26968" w:rsidP="00C11F99">
      <w:pPr>
        <w:rPr>
          <w:rFonts w:ascii="Calibri" w:hAnsi="Calibri"/>
          <w:b/>
          <w:u w:val="single"/>
        </w:rPr>
      </w:pPr>
    </w:p>
    <w:p w14:paraId="555D0080" w14:textId="77777777" w:rsidR="00CC0962" w:rsidRDefault="00CC0962" w:rsidP="00C11F99">
      <w:pPr>
        <w:rPr>
          <w:rFonts w:ascii="Calibri" w:hAnsi="Calibri"/>
          <w:b/>
          <w:u w:val="single"/>
        </w:rPr>
      </w:pPr>
    </w:p>
    <w:p w14:paraId="65118D5D" w14:textId="77777777" w:rsidR="00CC0962" w:rsidRDefault="00CC0962">
      <w:pPr>
        <w:spacing w:after="160" w:line="259" w:lineRule="auto"/>
        <w:rPr>
          <w:rFonts w:ascii="Calibri" w:hAnsi="Calibri"/>
          <w:b/>
          <w:u w:val="single"/>
        </w:rPr>
      </w:pPr>
      <w:r>
        <w:rPr>
          <w:rFonts w:ascii="Calibri" w:hAnsi="Calibri"/>
          <w:b/>
          <w:u w:val="single"/>
        </w:rPr>
        <w:br w:type="page"/>
      </w:r>
    </w:p>
    <w:p w14:paraId="19444495" w14:textId="77777777" w:rsidR="009B5CBC" w:rsidRDefault="009B5CBC" w:rsidP="009B5CBC">
      <w:pPr>
        <w:spacing w:line="360" w:lineRule="auto"/>
        <w:jc w:val="center"/>
        <w:rPr>
          <w:rFonts w:asciiTheme="majorBidi" w:hAnsiTheme="majorBidi" w:cstheme="majorBidi"/>
          <w:b/>
          <w:bCs/>
          <w:sz w:val="32"/>
          <w:szCs w:val="32"/>
        </w:rPr>
      </w:pPr>
      <w:bookmarkStart w:id="8" w:name="_Hlk205907593"/>
    </w:p>
    <w:p w14:paraId="1B72AA90" w14:textId="253910BF" w:rsidR="009B5CBC" w:rsidRPr="006F4DE0" w:rsidRDefault="009B5CBC" w:rsidP="009B5CBC">
      <w:pPr>
        <w:spacing w:line="360" w:lineRule="auto"/>
        <w:jc w:val="center"/>
        <w:rPr>
          <w:rFonts w:asciiTheme="majorBidi" w:hAnsiTheme="majorBidi"/>
          <w:b/>
          <w:bCs/>
          <w:sz w:val="16"/>
          <w:szCs w:val="16"/>
        </w:rPr>
      </w:pPr>
      <w:r>
        <w:rPr>
          <w:rFonts w:asciiTheme="majorBidi" w:hAnsiTheme="majorBidi" w:cstheme="majorBidi"/>
          <w:b/>
          <w:bCs/>
          <w:sz w:val="32"/>
          <w:szCs w:val="32"/>
        </w:rPr>
        <w:t xml:space="preserve">CHEST X-RAY REPORT </w:t>
      </w:r>
      <w:r w:rsidRPr="00312614">
        <w:rPr>
          <w:rFonts w:asciiTheme="majorBidi" w:hAnsiTheme="majorBidi"/>
          <w:b/>
          <w:bCs/>
          <w:sz w:val="32"/>
          <w:szCs w:val="32"/>
        </w:rPr>
        <w:t>(Vietnamese Translation)</w:t>
      </w:r>
    </w:p>
    <w:tbl>
      <w:tblPr>
        <w:tblStyle w:val="TableGrid"/>
        <w:tblW w:w="0" w:type="auto"/>
        <w:tblInd w:w="0" w:type="dxa"/>
        <w:tblLook w:val="04A0" w:firstRow="1" w:lastRow="0" w:firstColumn="1" w:lastColumn="0" w:noHBand="0" w:noVBand="1"/>
      </w:tblPr>
      <w:tblGrid>
        <w:gridCol w:w="9350"/>
      </w:tblGrid>
      <w:tr w:rsidR="009B5CBC" w14:paraId="556ED75E" w14:textId="77777777" w:rsidTr="00557175">
        <w:tc>
          <w:tcPr>
            <w:tcW w:w="9350" w:type="dxa"/>
            <w:tcBorders>
              <w:top w:val="single" w:sz="4" w:space="0" w:color="auto"/>
              <w:left w:val="single" w:sz="4" w:space="0" w:color="auto"/>
              <w:bottom w:val="single" w:sz="4" w:space="0" w:color="auto"/>
              <w:right w:val="single" w:sz="4" w:space="0" w:color="auto"/>
            </w:tcBorders>
            <w:hideMark/>
          </w:tcPr>
          <w:p w14:paraId="19062571" w14:textId="77777777" w:rsidR="009B5CBC" w:rsidRPr="00355FD1" w:rsidRDefault="009B5CBC" w:rsidP="00557175">
            <w:pPr>
              <w:spacing w:after="240" w:line="360" w:lineRule="auto"/>
              <w:contextualSpacing/>
              <w:rPr>
                <w:rFonts w:asciiTheme="majorBidi" w:hAnsiTheme="majorBidi" w:cstheme="majorBidi"/>
              </w:rPr>
            </w:pPr>
            <w:proofErr w:type="spellStart"/>
            <w:r w:rsidRPr="00645BEA">
              <w:rPr>
                <w:rFonts w:asciiTheme="majorBidi" w:hAnsiTheme="majorBidi" w:cstheme="majorBidi"/>
                <w:b/>
                <w:bCs/>
              </w:rPr>
              <w:t>Tên</w:t>
            </w:r>
            <w:proofErr w:type="spellEnd"/>
            <w:r w:rsidRPr="00645BEA">
              <w:rPr>
                <w:rFonts w:asciiTheme="majorBidi" w:hAnsiTheme="majorBidi" w:cstheme="majorBidi"/>
                <w:b/>
                <w:bCs/>
              </w:rPr>
              <w:t xml:space="preserve"> bệ</w:t>
            </w:r>
            <w:proofErr w:type="spellStart"/>
            <w:r w:rsidRPr="00645BEA">
              <w:rPr>
                <w:rFonts w:asciiTheme="majorBidi" w:hAnsiTheme="majorBidi" w:cstheme="majorBidi"/>
                <w:b/>
                <w:bCs/>
              </w:rPr>
              <w:t>nh</w:t>
            </w:r>
            <w:proofErr w:type="spellEnd"/>
            <w:r w:rsidRPr="00645BEA">
              <w:rPr>
                <w:rFonts w:asciiTheme="majorBidi" w:hAnsiTheme="majorBidi" w:cstheme="majorBidi"/>
                <w:b/>
                <w:bCs/>
              </w:rPr>
              <w:t xml:space="preserve"> </w:t>
            </w:r>
            <w:proofErr w:type="spellStart"/>
            <w:r w:rsidRPr="00645BEA">
              <w:rPr>
                <w:rFonts w:asciiTheme="majorBidi" w:hAnsiTheme="majorBidi" w:cstheme="majorBidi"/>
                <w:b/>
                <w:bCs/>
              </w:rPr>
              <w:t>nhân</w:t>
            </w:r>
            <w:proofErr w:type="spellEnd"/>
            <w:r w:rsidRPr="00645BEA">
              <w:rPr>
                <w:rFonts w:asciiTheme="majorBidi" w:hAnsiTheme="majorBidi" w:cstheme="majorBidi"/>
                <w:b/>
                <w:bCs/>
              </w:rPr>
              <w:t>:</w:t>
            </w:r>
            <w:r w:rsidRPr="00355FD1">
              <w:rPr>
                <w:rFonts w:asciiTheme="majorBidi" w:hAnsiTheme="majorBidi" w:cstheme="majorBidi"/>
              </w:rPr>
              <w:t xml:space="preserve"> </w:t>
            </w:r>
            <w:r w:rsidRPr="00645BEA">
              <w:rPr>
                <w:rFonts w:asciiTheme="majorBidi" w:hAnsiTheme="majorBidi" w:cstheme="majorBidi"/>
              </w:rPr>
              <w:t xml:space="preserve">Minh </w:t>
            </w:r>
            <w:proofErr w:type="spellStart"/>
            <w:r w:rsidRPr="00645BEA">
              <w:rPr>
                <w:rFonts w:asciiTheme="majorBidi" w:hAnsiTheme="majorBidi" w:cstheme="majorBidi"/>
              </w:rPr>
              <w:t>Tuán</w:t>
            </w:r>
            <w:proofErr w:type="spellEnd"/>
          </w:p>
          <w:p w14:paraId="1BD70C56" w14:textId="77777777" w:rsidR="009B5CBC" w:rsidRPr="00355FD1" w:rsidRDefault="009B5CBC" w:rsidP="00557175">
            <w:pPr>
              <w:spacing w:after="240" w:line="360" w:lineRule="auto"/>
              <w:contextualSpacing/>
              <w:rPr>
                <w:rFonts w:asciiTheme="majorBidi" w:hAnsiTheme="majorBidi" w:cstheme="majorBidi"/>
              </w:rPr>
            </w:pPr>
            <w:proofErr w:type="spellStart"/>
            <w:r w:rsidRPr="00B05753">
              <w:rPr>
                <w:rFonts w:asciiTheme="majorBidi" w:hAnsiTheme="majorBidi" w:cstheme="majorBidi"/>
                <w:b/>
                <w:bCs/>
              </w:rPr>
              <w:t>Ngày</w:t>
            </w:r>
            <w:proofErr w:type="spellEnd"/>
            <w:r w:rsidRPr="00B05753">
              <w:rPr>
                <w:rFonts w:asciiTheme="majorBidi" w:hAnsiTheme="majorBidi" w:cstheme="majorBidi"/>
                <w:b/>
                <w:bCs/>
              </w:rPr>
              <w:t xml:space="preserve"> </w:t>
            </w:r>
            <w:proofErr w:type="spellStart"/>
            <w:r w:rsidRPr="00B05753">
              <w:rPr>
                <w:rFonts w:asciiTheme="majorBidi" w:hAnsiTheme="majorBidi" w:cstheme="majorBidi"/>
                <w:b/>
                <w:bCs/>
              </w:rPr>
              <w:t>sinh</w:t>
            </w:r>
            <w:proofErr w:type="spellEnd"/>
            <w:r>
              <w:rPr>
                <w:rFonts w:asciiTheme="majorBidi" w:hAnsiTheme="majorBidi" w:cstheme="majorBidi"/>
                <w:b/>
                <w:bCs/>
              </w:rPr>
              <w:t xml:space="preserve">       </w:t>
            </w:r>
            <w:proofErr w:type="gramStart"/>
            <w:r>
              <w:rPr>
                <w:rFonts w:asciiTheme="majorBidi" w:hAnsiTheme="majorBidi" w:cstheme="majorBidi"/>
                <w:b/>
                <w:bCs/>
              </w:rPr>
              <w:t xml:space="preserve">  </w:t>
            </w:r>
            <w:r w:rsidRPr="00355FD1">
              <w:rPr>
                <w:rFonts w:asciiTheme="majorBidi" w:hAnsiTheme="majorBidi" w:cstheme="majorBidi"/>
                <w:b/>
                <w:bCs/>
              </w:rPr>
              <w:t>:</w:t>
            </w:r>
            <w:proofErr w:type="gramEnd"/>
            <w:r w:rsidRPr="00355FD1">
              <w:rPr>
                <w:rFonts w:asciiTheme="majorBidi" w:hAnsiTheme="majorBidi" w:cstheme="majorBidi"/>
              </w:rPr>
              <w:t xml:space="preserve"> 01/01/1980</w:t>
            </w:r>
          </w:p>
          <w:p w14:paraId="24010022" w14:textId="77777777" w:rsidR="009B5CBC" w:rsidRDefault="009B5CBC" w:rsidP="00557175">
            <w:pPr>
              <w:spacing w:after="240" w:line="360" w:lineRule="auto"/>
              <w:contextualSpacing/>
              <w:rPr>
                <w:rFonts w:asciiTheme="majorBidi" w:hAnsiTheme="majorBidi" w:cstheme="majorBidi"/>
              </w:rPr>
            </w:pPr>
            <w:proofErr w:type="spellStart"/>
            <w:r w:rsidRPr="009A1ECE">
              <w:rPr>
                <w:rFonts w:asciiTheme="majorBidi" w:hAnsiTheme="majorBidi" w:cstheme="majorBidi"/>
                <w:b/>
                <w:bCs/>
              </w:rPr>
              <w:t>Ngày</w:t>
            </w:r>
            <w:proofErr w:type="spellEnd"/>
            <w:r w:rsidRPr="009A1ECE">
              <w:rPr>
                <w:rFonts w:asciiTheme="majorBidi" w:hAnsiTheme="majorBidi" w:cstheme="majorBidi"/>
                <w:b/>
                <w:bCs/>
              </w:rPr>
              <w:t xml:space="preserve"> </w:t>
            </w:r>
            <w:proofErr w:type="spellStart"/>
            <w:r w:rsidRPr="009A1ECE">
              <w:rPr>
                <w:rFonts w:asciiTheme="majorBidi" w:hAnsiTheme="majorBidi" w:cstheme="majorBidi"/>
                <w:b/>
                <w:bCs/>
              </w:rPr>
              <w:t>thu</w:t>
            </w:r>
            <w:proofErr w:type="spellEnd"/>
            <w:r w:rsidRPr="009A1ECE">
              <w:rPr>
                <w:rFonts w:asciiTheme="majorBidi" w:hAnsiTheme="majorBidi" w:cstheme="majorBidi"/>
                <w:b/>
                <w:bCs/>
              </w:rPr>
              <w:t>̛̣c hiện</w:t>
            </w:r>
            <w:r w:rsidRPr="00355FD1">
              <w:rPr>
                <w:rFonts w:asciiTheme="majorBidi" w:hAnsiTheme="majorBidi" w:cstheme="majorBidi"/>
                <w:b/>
                <w:bCs/>
              </w:rPr>
              <w:t>:</w:t>
            </w:r>
            <w:r w:rsidRPr="00355FD1">
              <w:rPr>
                <w:rFonts w:asciiTheme="majorBidi" w:hAnsiTheme="majorBidi" w:cstheme="majorBidi"/>
              </w:rPr>
              <w:t xml:space="preserve"> 05/12/2023</w:t>
            </w:r>
          </w:p>
        </w:tc>
      </w:tr>
      <w:tr w:rsidR="009B5CBC" w14:paraId="1C3393C7" w14:textId="77777777" w:rsidTr="00557175">
        <w:tc>
          <w:tcPr>
            <w:tcW w:w="9350" w:type="dxa"/>
            <w:tcBorders>
              <w:top w:val="single" w:sz="4" w:space="0" w:color="auto"/>
              <w:left w:val="single" w:sz="4" w:space="0" w:color="auto"/>
              <w:bottom w:val="single" w:sz="4" w:space="0" w:color="auto"/>
              <w:right w:val="single" w:sz="4" w:space="0" w:color="auto"/>
            </w:tcBorders>
            <w:hideMark/>
          </w:tcPr>
          <w:p w14:paraId="184901C6" w14:textId="77777777" w:rsidR="009B5CBC" w:rsidRDefault="009B5CBC" w:rsidP="00557175">
            <w:pPr>
              <w:spacing w:before="240" w:line="360" w:lineRule="auto"/>
              <w:rPr>
                <w:rFonts w:asciiTheme="majorBidi" w:hAnsiTheme="majorBidi" w:cstheme="majorBidi"/>
              </w:rPr>
            </w:pPr>
            <w:r w:rsidRPr="003F7E83">
              <w:rPr>
                <w:rFonts w:asciiTheme="majorBidi" w:hAnsiTheme="majorBidi" w:cstheme="majorBidi"/>
                <w:noProof/>
              </w:rPr>
              <w:drawing>
                <wp:anchor distT="0" distB="0" distL="114300" distR="114300" simplePos="0" relativeHeight="251671567" behindDoc="1" locked="0" layoutInCell="1" allowOverlap="1" wp14:anchorId="4BE1552A" wp14:editId="7CAEE33E">
                  <wp:simplePos x="0" y="0"/>
                  <wp:positionH relativeFrom="column">
                    <wp:posOffset>1830070</wp:posOffset>
                  </wp:positionH>
                  <wp:positionV relativeFrom="paragraph">
                    <wp:posOffset>379095</wp:posOffset>
                  </wp:positionV>
                  <wp:extent cx="1653540" cy="1892300"/>
                  <wp:effectExtent l="0" t="0" r="3810" b="0"/>
                  <wp:wrapTopAndBottom/>
                  <wp:docPr id="1" name="Picture 1" descr="A x-ray of a person's ch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x-ray of a person's chest&#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53540" cy="1892300"/>
                          </a:xfrm>
                          <a:prstGeom prst="rect">
                            <a:avLst/>
                          </a:prstGeom>
                        </pic:spPr>
                      </pic:pic>
                    </a:graphicData>
                  </a:graphic>
                  <wp14:sizeRelH relativeFrom="margin">
                    <wp14:pctWidth>0</wp14:pctWidth>
                  </wp14:sizeRelH>
                  <wp14:sizeRelV relativeFrom="margin">
                    <wp14:pctHeight>0</wp14:pctHeight>
                  </wp14:sizeRelV>
                </wp:anchor>
              </w:drawing>
            </w:r>
            <w:r w:rsidRPr="00231A6E">
              <w:rPr>
                <w:b/>
                <w:bCs/>
                <w:noProof/>
              </w:rPr>
              <mc:AlternateContent>
                <mc:Choice Requires="wps">
                  <w:drawing>
                    <wp:anchor distT="0" distB="0" distL="114300" distR="114300" simplePos="0" relativeHeight="251670543" behindDoc="0" locked="0" layoutInCell="1" allowOverlap="1" wp14:anchorId="2274FE2A" wp14:editId="7D4760E7">
                      <wp:simplePos x="0" y="0"/>
                      <wp:positionH relativeFrom="column">
                        <wp:posOffset>1423670</wp:posOffset>
                      </wp:positionH>
                      <wp:positionV relativeFrom="paragraph">
                        <wp:posOffset>2410460</wp:posOffset>
                      </wp:positionV>
                      <wp:extent cx="2562225" cy="167005"/>
                      <wp:effectExtent l="0" t="0" r="9525" b="0"/>
                      <wp:wrapTopAndBottom/>
                      <wp:docPr id="6" name="Text Box 6"/>
                      <wp:cNvGraphicFramePr/>
                      <a:graphic xmlns:a="http://schemas.openxmlformats.org/drawingml/2006/main">
                        <a:graphicData uri="http://schemas.microsoft.com/office/word/2010/wordprocessingShape">
                          <wps:wsp>
                            <wps:cNvSpPr txBox="1"/>
                            <wps:spPr>
                              <a:xfrm>
                                <a:off x="0" y="0"/>
                                <a:ext cx="2562225" cy="160655"/>
                              </a:xfrm>
                              <a:prstGeom prst="rect">
                                <a:avLst/>
                              </a:prstGeom>
                              <a:solidFill>
                                <a:prstClr val="white"/>
                              </a:solidFill>
                              <a:ln>
                                <a:noFill/>
                              </a:ln>
                            </wps:spPr>
                            <wps:txbx>
                              <w:txbxContent>
                                <w:p w14:paraId="08A77651" w14:textId="77777777" w:rsidR="009B5CBC" w:rsidRDefault="009B5CBC" w:rsidP="009B5CBC">
                                  <w:pPr>
                                    <w:jc w:val="center"/>
                                    <w:rPr>
                                      <w:sz w:val="22"/>
                                      <w:szCs w:val="22"/>
                                    </w:rPr>
                                  </w:pPr>
                                  <w:proofErr w:type="spellStart"/>
                                  <w:r w:rsidRPr="006F4DE0">
                                    <w:rPr>
                                      <w:sz w:val="22"/>
                                      <w:szCs w:val="22"/>
                                    </w:rPr>
                                    <w:t>Hình</w:t>
                                  </w:r>
                                  <w:proofErr w:type="spellEnd"/>
                                  <w:r w:rsidRPr="006F4DE0">
                                    <w:rPr>
                                      <w:sz w:val="22"/>
                                      <w:szCs w:val="22"/>
                                    </w:rPr>
                                    <w:t xml:space="preserve"> 1: </w:t>
                                  </w:r>
                                  <w:proofErr w:type="spellStart"/>
                                  <w:r w:rsidRPr="006F4DE0">
                                    <w:rPr>
                                      <w:sz w:val="22"/>
                                      <w:szCs w:val="22"/>
                                    </w:rPr>
                                    <w:t>Ảnh</w:t>
                                  </w:r>
                                  <w:proofErr w:type="spellEnd"/>
                                  <w:r w:rsidRPr="006F4DE0">
                                    <w:rPr>
                                      <w:sz w:val="22"/>
                                      <w:szCs w:val="22"/>
                                    </w:rPr>
                                    <w:t xml:space="preserve"> X-</w:t>
                                  </w:r>
                                  <w:proofErr w:type="spellStart"/>
                                  <w:r w:rsidRPr="006F4DE0">
                                    <w:rPr>
                                      <w:sz w:val="22"/>
                                      <w:szCs w:val="22"/>
                                    </w:rPr>
                                    <w:t>quang</w:t>
                                  </w:r>
                                  <w:proofErr w:type="spellEnd"/>
                                  <w:r w:rsidRPr="006F4DE0">
                                    <w:rPr>
                                      <w:sz w:val="22"/>
                                      <w:szCs w:val="22"/>
                                    </w:rPr>
                                    <w:t xml:space="preserve"> </w:t>
                                  </w:r>
                                  <w:proofErr w:type="spellStart"/>
                                  <w:r w:rsidRPr="006F4DE0">
                                    <w:rPr>
                                      <w:sz w:val="22"/>
                                      <w:szCs w:val="22"/>
                                    </w:rPr>
                                    <w:t>ngực</w:t>
                                  </w:r>
                                  <w:proofErr w:type="spellEnd"/>
                                  <w:r w:rsidRPr="006F4DE0">
                                    <w:rPr>
                                      <w:sz w:val="22"/>
                                      <w:szCs w:val="22"/>
                                    </w:rPr>
                                    <w:t xml:space="preserve"> – </w:t>
                                  </w:r>
                                  <w:proofErr w:type="spellStart"/>
                                  <w:r w:rsidRPr="006F4DE0">
                                    <w:rPr>
                                      <w:sz w:val="22"/>
                                      <w:szCs w:val="22"/>
                                    </w:rPr>
                                    <w:t>Phiên</w:t>
                                  </w:r>
                                  <w:proofErr w:type="spellEnd"/>
                                  <w:r w:rsidRPr="006F4DE0">
                                    <w:rPr>
                                      <w:sz w:val="22"/>
                                      <w:szCs w:val="22"/>
                                    </w:rPr>
                                    <w:t xml:space="preserve"> </w:t>
                                  </w:r>
                                  <w:proofErr w:type="spellStart"/>
                                  <w:r w:rsidRPr="006F4DE0">
                                    <w:rPr>
                                      <w:sz w:val="22"/>
                                      <w:szCs w:val="22"/>
                                    </w:rPr>
                                    <w:t>bản</w:t>
                                  </w:r>
                                  <w:proofErr w:type="spellEnd"/>
                                  <w:r w:rsidRPr="006F4DE0">
                                    <w:rPr>
                                      <w:sz w:val="22"/>
                                      <w:szCs w:val="22"/>
                                    </w:rPr>
                                    <w:t xml:space="preserve"> TIFF</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w14:anchorId="2274FE2A" id="_x0000_t202" coordsize="21600,21600" o:spt="202" path="m,l,21600r21600,l21600,xe">
                      <v:stroke joinstyle="miter"/>
                      <v:path gradientshapeok="t" o:connecttype="rect"/>
                    </v:shapetype>
                    <v:shape id="Text Box 6" o:spid="_x0000_s1026" type="#_x0000_t202" style="position:absolute;margin-left:112.1pt;margin-top:189.8pt;width:201.75pt;height:13.15pt;z-index:2516705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" stroked="f">
                      <v:textbox style="mso-fit-shape-to-text:t" inset="0,0,0,0">
                        <w:txbxContent>
                          <w:p w14:paraId="08A77651" w14:textId="77777777" w:rsidR="009B5CBC" w:rsidRDefault="009B5CBC" w:rsidP="009B5CBC">
                            <w:pPr>
                              <w:jc w:val="center"/>
                              <w:rPr>
                                <w:sz w:val="22"/>
                                <w:szCs w:val="22"/>
                              </w:rPr>
                            </w:pPr>
                            <w:proofErr w:type="spellStart"/>
                            <w:r w:rsidRPr="006F4DE0">
                              <w:rPr>
                                <w:sz w:val="22"/>
                                <w:szCs w:val="22"/>
                              </w:rPr>
                              <w:t>Hình</w:t>
                            </w:r>
                            <w:proofErr w:type="spellEnd"/>
                            <w:r w:rsidRPr="006F4DE0">
                              <w:rPr>
                                <w:sz w:val="22"/>
                                <w:szCs w:val="22"/>
                              </w:rPr>
                              <w:t xml:space="preserve"> 1: </w:t>
                            </w:r>
                            <w:proofErr w:type="spellStart"/>
                            <w:r w:rsidRPr="006F4DE0">
                              <w:rPr>
                                <w:sz w:val="22"/>
                                <w:szCs w:val="22"/>
                              </w:rPr>
                              <w:t>Ảnh</w:t>
                            </w:r>
                            <w:proofErr w:type="spellEnd"/>
                            <w:r w:rsidRPr="006F4DE0">
                              <w:rPr>
                                <w:sz w:val="22"/>
                                <w:szCs w:val="22"/>
                              </w:rPr>
                              <w:t xml:space="preserve"> X-</w:t>
                            </w:r>
                            <w:proofErr w:type="spellStart"/>
                            <w:r w:rsidRPr="006F4DE0">
                              <w:rPr>
                                <w:sz w:val="22"/>
                                <w:szCs w:val="22"/>
                              </w:rPr>
                              <w:t>quang</w:t>
                            </w:r>
                            <w:proofErr w:type="spellEnd"/>
                            <w:r w:rsidRPr="006F4DE0">
                              <w:rPr>
                                <w:sz w:val="22"/>
                                <w:szCs w:val="22"/>
                              </w:rPr>
                              <w:t xml:space="preserve"> </w:t>
                            </w:r>
                            <w:proofErr w:type="spellStart"/>
                            <w:r w:rsidRPr="006F4DE0">
                              <w:rPr>
                                <w:sz w:val="22"/>
                                <w:szCs w:val="22"/>
                              </w:rPr>
                              <w:t>ngực</w:t>
                            </w:r>
                            <w:proofErr w:type="spellEnd"/>
                            <w:r w:rsidRPr="006F4DE0">
                              <w:rPr>
                                <w:sz w:val="22"/>
                                <w:szCs w:val="22"/>
                              </w:rPr>
                              <w:t xml:space="preserve"> – </w:t>
                            </w:r>
                            <w:proofErr w:type="spellStart"/>
                            <w:r w:rsidRPr="006F4DE0">
                              <w:rPr>
                                <w:sz w:val="22"/>
                                <w:szCs w:val="22"/>
                              </w:rPr>
                              <w:t>Phiên</w:t>
                            </w:r>
                            <w:proofErr w:type="spellEnd"/>
                            <w:r w:rsidRPr="006F4DE0">
                              <w:rPr>
                                <w:sz w:val="22"/>
                                <w:szCs w:val="22"/>
                              </w:rPr>
                              <w:t xml:space="preserve"> </w:t>
                            </w:r>
                            <w:proofErr w:type="spellStart"/>
                            <w:r w:rsidRPr="006F4DE0">
                              <w:rPr>
                                <w:sz w:val="22"/>
                                <w:szCs w:val="22"/>
                              </w:rPr>
                              <w:t>bản</w:t>
                            </w:r>
                            <w:proofErr w:type="spellEnd"/>
                            <w:r w:rsidRPr="006F4DE0">
                              <w:rPr>
                                <w:sz w:val="22"/>
                                <w:szCs w:val="22"/>
                              </w:rPr>
                              <w:t xml:space="preserve"> TIFF</w:t>
                            </w:r>
                          </w:p>
                        </w:txbxContent>
                      </v:textbox>
                      <w10:wrap type="topAndBottom"/>
                    </v:shape>
                  </w:pict>
                </mc:Fallback>
              </mc:AlternateContent>
            </w:r>
            <w:r>
              <w:t xml:space="preserve"> </w:t>
            </w:r>
            <w:r w:rsidRPr="00CC77F3">
              <w:rPr>
                <w:b/>
                <w:bCs/>
                <w:noProof/>
              </w:rPr>
              <w:t>Số X-quang</w:t>
            </w:r>
            <w:r w:rsidRPr="00231A6E">
              <w:rPr>
                <w:b/>
                <w:bCs/>
                <w:noProof/>
              </w:rPr>
              <w:t xml:space="preserve">     :</w:t>
            </w:r>
            <w:r>
              <w:rPr>
                <w:rFonts w:asciiTheme="majorBidi" w:hAnsiTheme="majorBidi" w:cstheme="majorBidi"/>
              </w:rPr>
              <w:t xml:space="preserve"> 52587412</w:t>
            </w:r>
          </w:p>
          <w:p w14:paraId="43D5CD7D" w14:textId="77777777" w:rsidR="009B5CBC" w:rsidRPr="006F4DE0" w:rsidRDefault="009B5CBC" w:rsidP="00557175">
            <w:pPr>
              <w:spacing w:line="360" w:lineRule="auto"/>
              <w:rPr>
                <w:rFonts w:asciiTheme="majorBidi" w:hAnsiTheme="majorBidi" w:cstheme="majorBidi"/>
                <w:b/>
                <w:bCs/>
                <w:sz w:val="16"/>
                <w:szCs w:val="16"/>
              </w:rPr>
            </w:pPr>
          </w:p>
          <w:p w14:paraId="7C3915F7" w14:textId="77777777" w:rsidR="009B5CBC" w:rsidRPr="00F90B1C" w:rsidRDefault="009B5CBC" w:rsidP="00557175">
            <w:pPr>
              <w:spacing w:after="120" w:line="360" w:lineRule="auto"/>
              <w:rPr>
                <w:rFonts w:asciiTheme="majorBidi" w:hAnsiTheme="majorBidi" w:cstheme="majorBidi"/>
                <w:b/>
                <w:bCs/>
              </w:rPr>
            </w:pPr>
            <w:r w:rsidRPr="00D650F0">
              <w:rPr>
                <w:rFonts w:asciiTheme="majorBidi" w:hAnsiTheme="majorBidi" w:cstheme="majorBidi"/>
                <w:b/>
                <w:bCs/>
              </w:rPr>
              <w:t>KẾT QUẢ ĐỌC PHIM</w:t>
            </w:r>
            <w:r w:rsidRPr="00F90B1C">
              <w:rPr>
                <w:rFonts w:asciiTheme="majorBidi" w:hAnsiTheme="majorBidi" w:cstheme="majorBidi"/>
                <w:b/>
                <w:bCs/>
              </w:rPr>
              <w:t>:</w:t>
            </w:r>
          </w:p>
          <w:p w14:paraId="350C919A" w14:textId="77777777" w:rsidR="009B5CBC" w:rsidRPr="00F90B1C" w:rsidRDefault="009B5CBC" w:rsidP="009B5CBC">
            <w:pPr>
              <w:pStyle w:val="ListParagraph"/>
              <w:numPr>
                <w:ilvl w:val="0"/>
                <w:numId w:val="6"/>
              </w:numPr>
              <w:spacing w:after="120" w:line="360" w:lineRule="auto"/>
              <w:rPr>
                <w:rFonts w:asciiTheme="majorBidi" w:hAnsiTheme="majorBidi" w:cstheme="majorBidi"/>
                <w:sz w:val="24"/>
                <w:szCs w:val="24"/>
              </w:rPr>
            </w:pPr>
            <w:r w:rsidRPr="00D836E1">
              <w:rPr>
                <w:rFonts w:asciiTheme="majorBidi" w:hAnsiTheme="majorBidi" w:cstheme="majorBidi"/>
                <w:b/>
                <w:bCs/>
                <w:sz w:val="24"/>
                <w:szCs w:val="24"/>
              </w:rPr>
              <w:t>Phổ</w:t>
            </w:r>
            <w:proofErr w:type="spellStart"/>
            <w:r w:rsidRPr="00D836E1">
              <w:rPr>
                <w:rFonts w:asciiTheme="majorBidi" w:hAnsiTheme="majorBidi" w:cstheme="majorBidi"/>
                <w:b/>
                <w:bCs/>
                <w:sz w:val="24"/>
                <w:szCs w:val="24"/>
              </w:rPr>
              <w:t>i</w:t>
            </w:r>
            <w:proofErr w:type="spellEnd"/>
            <w:r w:rsidRPr="00D836E1">
              <w:rPr>
                <w:rFonts w:asciiTheme="majorBidi" w:hAnsiTheme="majorBidi" w:cstheme="majorBidi"/>
                <w:b/>
                <w:bCs/>
                <w:sz w:val="24"/>
                <w:szCs w:val="24"/>
              </w:rPr>
              <w:t xml:space="preserve">: </w:t>
            </w:r>
            <w:r w:rsidRPr="00D836E1">
              <w:rPr>
                <w:rFonts w:asciiTheme="majorBidi" w:hAnsiTheme="majorBidi" w:cstheme="majorBidi"/>
                <w:sz w:val="24"/>
                <w:szCs w:val="24"/>
              </w:rPr>
              <w:t xml:space="preserve">Trong </w:t>
            </w:r>
            <w:proofErr w:type="spellStart"/>
            <w:r w:rsidRPr="00D836E1">
              <w:rPr>
                <w:rFonts w:asciiTheme="majorBidi" w:hAnsiTheme="majorBidi" w:cstheme="majorBidi"/>
                <w:sz w:val="24"/>
                <w:szCs w:val="24"/>
              </w:rPr>
              <w:t>va</w:t>
            </w:r>
            <w:proofErr w:type="spellEnd"/>
            <w:r w:rsidRPr="00D836E1">
              <w:rPr>
                <w:rFonts w:asciiTheme="majorBidi" w:hAnsiTheme="majorBidi" w:cstheme="majorBidi"/>
                <w:sz w:val="24"/>
                <w:szCs w:val="24"/>
              </w:rPr>
              <w:t xml:space="preserve">̀ </w:t>
            </w:r>
            <w:proofErr w:type="spellStart"/>
            <w:r w:rsidRPr="00D836E1">
              <w:rPr>
                <w:rFonts w:asciiTheme="majorBidi" w:hAnsiTheme="majorBidi" w:cstheme="majorBidi"/>
                <w:sz w:val="24"/>
                <w:szCs w:val="24"/>
              </w:rPr>
              <w:t>căng</w:t>
            </w:r>
            <w:proofErr w:type="spellEnd"/>
            <w:r w:rsidRPr="00D836E1">
              <w:rPr>
                <w:rFonts w:asciiTheme="majorBidi" w:hAnsiTheme="majorBidi" w:cstheme="majorBidi"/>
                <w:sz w:val="24"/>
                <w:szCs w:val="24"/>
              </w:rPr>
              <w:t xml:space="preserve"> tốt; </w:t>
            </w:r>
            <w:proofErr w:type="spellStart"/>
            <w:r w:rsidRPr="00D836E1">
              <w:rPr>
                <w:rFonts w:asciiTheme="majorBidi" w:hAnsiTheme="majorBidi" w:cstheme="majorBidi"/>
                <w:sz w:val="24"/>
                <w:szCs w:val="24"/>
              </w:rPr>
              <w:t>không</w:t>
            </w:r>
            <w:proofErr w:type="spellEnd"/>
            <w:r w:rsidRPr="00D836E1">
              <w:rPr>
                <w:rFonts w:asciiTheme="majorBidi" w:hAnsiTheme="majorBidi" w:cstheme="majorBidi"/>
                <w:sz w:val="24"/>
                <w:szCs w:val="24"/>
              </w:rPr>
              <w:t xml:space="preserve"> có dấu hiệu </w:t>
            </w:r>
            <w:proofErr w:type="spellStart"/>
            <w:r w:rsidRPr="00D836E1">
              <w:rPr>
                <w:rFonts w:asciiTheme="majorBidi" w:hAnsiTheme="majorBidi" w:cstheme="majorBidi"/>
                <w:sz w:val="24"/>
                <w:szCs w:val="24"/>
              </w:rPr>
              <w:t>viêm</w:t>
            </w:r>
            <w:proofErr w:type="spellEnd"/>
            <w:r w:rsidRPr="00D836E1">
              <w:rPr>
                <w:rFonts w:asciiTheme="majorBidi" w:hAnsiTheme="majorBidi" w:cstheme="majorBidi"/>
                <w:sz w:val="24"/>
                <w:szCs w:val="24"/>
              </w:rPr>
              <w:t xml:space="preserve"> phổ</w:t>
            </w:r>
            <w:proofErr w:type="spellStart"/>
            <w:r w:rsidRPr="00D836E1">
              <w:rPr>
                <w:rFonts w:asciiTheme="majorBidi" w:hAnsiTheme="majorBidi" w:cstheme="majorBidi"/>
                <w:sz w:val="24"/>
                <w:szCs w:val="24"/>
              </w:rPr>
              <w:t>i</w:t>
            </w:r>
            <w:proofErr w:type="spellEnd"/>
            <w:r w:rsidRPr="00D836E1">
              <w:rPr>
                <w:rFonts w:asciiTheme="majorBidi" w:hAnsiTheme="majorBidi" w:cstheme="majorBidi"/>
                <w:sz w:val="24"/>
                <w:szCs w:val="24"/>
              </w:rPr>
              <w:t xml:space="preserve">, </w:t>
            </w:r>
            <w:proofErr w:type="spellStart"/>
            <w:r w:rsidRPr="00D836E1">
              <w:rPr>
                <w:rFonts w:asciiTheme="majorBidi" w:hAnsiTheme="majorBidi" w:cstheme="majorBidi"/>
                <w:sz w:val="24"/>
                <w:szCs w:val="24"/>
              </w:rPr>
              <w:t>tràn</w:t>
            </w:r>
            <w:proofErr w:type="spellEnd"/>
            <w:r w:rsidRPr="00D836E1">
              <w:rPr>
                <w:rFonts w:asciiTheme="majorBidi" w:hAnsiTheme="majorBidi" w:cstheme="majorBidi"/>
                <w:sz w:val="24"/>
                <w:szCs w:val="24"/>
              </w:rPr>
              <w:t xml:space="preserve"> </w:t>
            </w:r>
            <w:proofErr w:type="spellStart"/>
            <w:r w:rsidRPr="00D836E1">
              <w:rPr>
                <w:rFonts w:asciiTheme="majorBidi" w:hAnsiTheme="majorBidi" w:cstheme="majorBidi"/>
                <w:sz w:val="24"/>
                <w:szCs w:val="24"/>
              </w:rPr>
              <w:t>khi</w:t>
            </w:r>
            <w:proofErr w:type="spellEnd"/>
            <w:r w:rsidRPr="00D836E1">
              <w:rPr>
                <w:rFonts w:asciiTheme="majorBidi" w:hAnsiTheme="majorBidi" w:cstheme="majorBidi"/>
                <w:sz w:val="24"/>
                <w:szCs w:val="24"/>
              </w:rPr>
              <w:t xml:space="preserve">́ </w:t>
            </w:r>
            <w:proofErr w:type="spellStart"/>
            <w:r w:rsidRPr="00D836E1">
              <w:rPr>
                <w:rFonts w:asciiTheme="majorBidi" w:hAnsiTheme="majorBidi" w:cstheme="majorBidi"/>
                <w:sz w:val="24"/>
                <w:szCs w:val="24"/>
              </w:rPr>
              <w:t>màng</w:t>
            </w:r>
            <w:proofErr w:type="spellEnd"/>
            <w:r w:rsidRPr="00D836E1">
              <w:rPr>
                <w:rFonts w:asciiTheme="majorBidi" w:hAnsiTheme="majorBidi" w:cstheme="majorBidi"/>
                <w:sz w:val="24"/>
                <w:szCs w:val="24"/>
              </w:rPr>
              <w:t xml:space="preserve"> phổ</w:t>
            </w:r>
            <w:proofErr w:type="spellStart"/>
            <w:r w:rsidRPr="00D836E1">
              <w:rPr>
                <w:rFonts w:asciiTheme="majorBidi" w:hAnsiTheme="majorBidi" w:cstheme="majorBidi"/>
                <w:sz w:val="24"/>
                <w:szCs w:val="24"/>
              </w:rPr>
              <w:t>i</w:t>
            </w:r>
            <w:proofErr w:type="spellEnd"/>
            <w:r w:rsidRPr="00D836E1">
              <w:rPr>
                <w:rFonts w:asciiTheme="majorBidi" w:hAnsiTheme="majorBidi" w:cstheme="majorBidi"/>
                <w:sz w:val="24"/>
                <w:szCs w:val="24"/>
              </w:rPr>
              <w:t xml:space="preserve"> </w:t>
            </w:r>
            <w:proofErr w:type="spellStart"/>
            <w:r w:rsidRPr="00D836E1">
              <w:rPr>
                <w:rFonts w:asciiTheme="majorBidi" w:hAnsiTheme="majorBidi" w:cstheme="majorBidi"/>
                <w:sz w:val="24"/>
                <w:szCs w:val="24"/>
              </w:rPr>
              <w:t>hoa</w:t>
            </w:r>
            <w:proofErr w:type="spellEnd"/>
            <w:r w:rsidRPr="00D836E1">
              <w:rPr>
                <w:rFonts w:asciiTheme="majorBidi" w:hAnsiTheme="majorBidi" w:cstheme="majorBidi"/>
                <w:sz w:val="24"/>
                <w:szCs w:val="24"/>
              </w:rPr>
              <w:t xml:space="preserve">̣̆c </w:t>
            </w:r>
            <w:proofErr w:type="spellStart"/>
            <w:r w:rsidRPr="00D836E1">
              <w:rPr>
                <w:rFonts w:asciiTheme="majorBidi" w:hAnsiTheme="majorBidi" w:cstheme="majorBidi"/>
                <w:sz w:val="24"/>
                <w:szCs w:val="24"/>
              </w:rPr>
              <w:t>tràn</w:t>
            </w:r>
            <w:proofErr w:type="spellEnd"/>
            <w:r w:rsidRPr="00D836E1">
              <w:rPr>
                <w:rFonts w:asciiTheme="majorBidi" w:hAnsiTheme="majorBidi" w:cstheme="majorBidi"/>
                <w:sz w:val="24"/>
                <w:szCs w:val="24"/>
              </w:rPr>
              <w:t xml:space="preserve"> </w:t>
            </w:r>
            <w:proofErr w:type="spellStart"/>
            <w:r w:rsidRPr="00D836E1">
              <w:rPr>
                <w:rFonts w:asciiTheme="majorBidi" w:hAnsiTheme="majorBidi" w:cstheme="majorBidi"/>
                <w:sz w:val="24"/>
                <w:szCs w:val="24"/>
              </w:rPr>
              <w:t>dịch</w:t>
            </w:r>
            <w:proofErr w:type="spellEnd"/>
            <w:r w:rsidRPr="00F90B1C">
              <w:rPr>
                <w:rFonts w:asciiTheme="majorBidi" w:hAnsiTheme="majorBidi" w:cstheme="majorBidi"/>
                <w:sz w:val="24"/>
                <w:szCs w:val="24"/>
              </w:rPr>
              <w:t>.</w:t>
            </w:r>
          </w:p>
          <w:p w14:paraId="3E3A97F0" w14:textId="77777777" w:rsidR="009B5CBC" w:rsidRPr="00F90B1C" w:rsidRDefault="009B5CBC" w:rsidP="009B5CBC">
            <w:pPr>
              <w:pStyle w:val="ListParagraph"/>
              <w:numPr>
                <w:ilvl w:val="0"/>
                <w:numId w:val="6"/>
              </w:numPr>
              <w:spacing w:after="120" w:line="360" w:lineRule="auto"/>
              <w:rPr>
                <w:rFonts w:asciiTheme="majorBidi" w:hAnsiTheme="majorBidi" w:cstheme="majorBidi"/>
                <w:sz w:val="24"/>
                <w:szCs w:val="24"/>
              </w:rPr>
            </w:pPr>
            <w:r w:rsidRPr="0080760F">
              <w:rPr>
                <w:rFonts w:asciiTheme="majorBidi" w:hAnsiTheme="majorBidi" w:cstheme="majorBidi"/>
                <w:b/>
                <w:bCs/>
                <w:sz w:val="24"/>
                <w:szCs w:val="24"/>
              </w:rPr>
              <w:t xml:space="preserve">Tim: </w:t>
            </w:r>
            <w:proofErr w:type="spellStart"/>
            <w:r w:rsidRPr="0080760F">
              <w:rPr>
                <w:rFonts w:asciiTheme="majorBidi" w:hAnsiTheme="majorBidi" w:cstheme="majorBidi"/>
                <w:sz w:val="24"/>
                <w:szCs w:val="24"/>
              </w:rPr>
              <w:t>Kích</w:t>
            </w:r>
            <w:proofErr w:type="spellEnd"/>
            <w:r w:rsidRPr="0080760F">
              <w:rPr>
                <w:rFonts w:asciiTheme="majorBidi" w:hAnsiTheme="majorBidi" w:cstheme="majorBidi"/>
                <w:sz w:val="24"/>
                <w:szCs w:val="24"/>
              </w:rPr>
              <w:t xml:space="preserve"> </w:t>
            </w:r>
            <w:proofErr w:type="spellStart"/>
            <w:r w:rsidRPr="0080760F">
              <w:rPr>
                <w:rFonts w:asciiTheme="majorBidi" w:hAnsiTheme="majorBidi" w:cstheme="majorBidi"/>
                <w:sz w:val="24"/>
                <w:szCs w:val="24"/>
              </w:rPr>
              <w:t>thưo</w:t>
            </w:r>
            <w:proofErr w:type="spellEnd"/>
            <w:r w:rsidRPr="0080760F">
              <w:rPr>
                <w:rFonts w:asciiTheme="majorBidi" w:hAnsiTheme="majorBidi" w:cstheme="majorBidi"/>
                <w:sz w:val="24"/>
                <w:szCs w:val="24"/>
              </w:rPr>
              <w:t xml:space="preserve">̛́c </w:t>
            </w:r>
            <w:proofErr w:type="spellStart"/>
            <w:r w:rsidRPr="0080760F">
              <w:rPr>
                <w:rFonts w:asciiTheme="majorBidi" w:hAnsiTheme="majorBidi" w:cstheme="majorBidi"/>
                <w:sz w:val="24"/>
                <w:szCs w:val="24"/>
              </w:rPr>
              <w:t>va</w:t>
            </w:r>
            <w:proofErr w:type="spellEnd"/>
            <w:r w:rsidRPr="0080760F">
              <w:rPr>
                <w:rFonts w:asciiTheme="majorBidi" w:hAnsiTheme="majorBidi" w:cstheme="majorBidi"/>
                <w:sz w:val="24"/>
                <w:szCs w:val="24"/>
              </w:rPr>
              <w:t xml:space="preserve">̀ </w:t>
            </w:r>
            <w:proofErr w:type="spellStart"/>
            <w:r w:rsidRPr="0080760F">
              <w:rPr>
                <w:rFonts w:asciiTheme="majorBidi" w:hAnsiTheme="majorBidi" w:cstheme="majorBidi"/>
                <w:sz w:val="24"/>
                <w:szCs w:val="24"/>
              </w:rPr>
              <w:t>hình</w:t>
            </w:r>
            <w:proofErr w:type="spellEnd"/>
            <w:r w:rsidRPr="0080760F">
              <w:rPr>
                <w:rFonts w:asciiTheme="majorBidi" w:hAnsiTheme="majorBidi" w:cstheme="majorBidi"/>
                <w:sz w:val="24"/>
                <w:szCs w:val="24"/>
              </w:rPr>
              <w:t xml:space="preserve"> </w:t>
            </w:r>
            <w:proofErr w:type="spellStart"/>
            <w:r w:rsidRPr="0080760F">
              <w:rPr>
                <w:rFonts w:asciiTheme="majorBidi" w:hAnsiTheme="majorBidi" w:cstheme="majorBidi"/>
                <w:sz w:val="24"/>
                <w:szCs w:val="24"/>
              </w:rPr>
              <w:t>dạng</w:t>
            </w:r>
            <w:proofErr w:type="spellEnd"/>
            <w:r w:rsidRPr="0080760F">
              <w:rPr>
                <w:rFonts w:asciiTheme="majorBidi" w:hAnsiTheme="majorBidi" w:cstheme="majorBidi"/>
                <w:sz w:val="24"/>
                <w:szCs w:val="24"/>
              </w:rPr>
              <w:t xml:space="preserve"> </w:t>
            </w:r>
            <w:proofErr w:type="spellStart"/>
            <w:r w:rsidRPr="0080760F">
              <w:rPr>
                <w:rFonts w:asciiTheme="majorBidi" w:hAnsiTheme="majorBidi" w:cstheme="majorBidi"/>
                <w:sz w:val="24"/>
                <w:szCs w:val="24"/>
              </w:rPr>
              <w:t>bình</w:t>
            </w:r>
            <w:proofErr w:type="spellEnd"/>
            <w:r w:rsidRPr="0080760F">
              <w:rPr>
                <w:rFonts w:asciiTheme="majorBidi" w:hAnsiTheme="majorBidi" w:cstheme="majorBidi"/>
                <w:sz w:val="24"/>
                <w:szCs w:val="24"/>
              </w:rPr>
              <w:t xml:space="preserve"> </w:t>
            </w:r>
            <w:proofErr w:type="spellStart"/>
            <w:r w:rsidRPr="0080760F">
              <w:rPr>
                <w:rFonts w:asciiTheme="majorBidi" w:hAnsiTheme="majorBidi" w:cstheme="majorBidi"/>
                <w:sz w:val="24"/>
                <w:szCs w:val="24"/>
              </w:rPr>
              <w:t>thưo</w:t>
            </w:r>
            <w:proofErr w:type="spellEnd"/>
            <w:r w:rsidRPr="0080760F">
              <w:rPr>
                <w:rFonts w:asciiTheme="majorBidi" w:hAnsiTheme="majorBidi" w:cstheme="majorBidi"/>
                <w:sz w:val="24"/>
                <w:szCs w:val="24"/>
              </w:rPr>
              <w:t xml:space="preserve">̛̀ng; </w:t>
            </w:r>
            <w:proofErr w:type="spellStart"/>
            <w:r w:rsidRPr="0080760F">
              <w:rPr>
                <w:rFonts w:asciiTheme="majorBidi" w:hAnsiTheme="majorBidi" w:cstheme="majorBidi"/>
                <w:sz w:val="24"/>
                <w:szCs w:val="24"/>
              </w:rPr>
              <w:t>bóng</w:t>
            </w:r>
            <w:proofErr w:type="spellEnd"/>
            <w:r w:rsidRPr="0080760F">
              <w:rPr>
                <w:rFonts w:asciiTheme="majorBidi" w:hAnsiTheme="majorBidi" w:cstheme="majorBidi"/>
                <w:sz w:val="24"/>
                <w:szCs w:val="24"/>
              </w:rPr>
              <w:t xml:space="preserve"> </w:t>
            </w:r>
            <w:proofErr w:type="spellStart"/>
            <w:r w:rsidRPr="0080760F">
              <w:rPr>
                <w:rFonts w:asciiTheme="majorBidi" w:hAnsiTheme="majorBidi" w:cstheme="majorBidi"/>
                <w:sz w:val="24"/>
                <w:szCs w:val="24"/>
              </w:rPr>
              <w:t>tim</w:t>
            </w:r>
            <w:proofErr w:type="spellEnd"/>
            <w:r w:rsidRPr="0080760F">
              <w:rPr>
                <w:rFonts w:asciiTheme="majorBidi" w:hAnsiTheme="majorBidi" w:cstheme="majorBidi"/>
                <w:sz w:val="24"/>
                <w:szCs w:val="24"/>
              </w:rPr>
              <w:t xml:space="preserve"> </w:t>
            </w:r>
            <w:proofErr w:type="spellStart"/>
            <w:r w:rsidRPr="0080760F">
              <w:rPr>
                <w:rFonts w:asciiTheme="majorBidi" w:hAnsiTheme="majorBidi" w:cstheme="majorBidi"/>
                <w:sz w:val="24"/>
                <w:szCs w:val="24"/>
              </w:rPr>
              <w:t>trong</w:t>
            </w:r>
            <w:proofErr w:type="spellEnd"/>
            <w:r w:rsidRPr="0080760F">
              <w:rPr>
                <w:rFonts w:asciiTheme="majorBidi" w:hAnsiTheme="majorBidi" w:cstheme="majorBidi"/>
                <w:sz w:val="24"/>
                <w:szCs w:val="24"/>
              </w:rPr>
              <w:t xml:space="preserve"> </w:t>
            </w:r>
            <w:proofErr w:type="spellStart"/>
            <w:r w:rsidRPr="0080760F">
              <w:rPr>
                <w:rFonts w:asciiTheme="majorBidi" w:hAnsiTheme="majorBidi" w:cstheme="majorBidi"/>
                <w:sz w:val="24"/>
                <w:szCs w:val="24"/>
              </w:rPr>
              <w:t>gio</w:t>
            </w:r>
            <w:proofErr w:type="spellEnd"/>
            <w:r w:rsidRPr="0080760F">
              <w:rPr>
                <w:rFonts w:asciiTheme="majorBidi" w:hAnsiTheme="majorBidi" w:cstheme="majorBidi"/>
                <w:sz w:val="24"/>
                <w:szCs w:val="24"/>
              </w:rPr>
              <w:t>̛́</w:t>
            </w:r>
            <w:proofErr w:type="spellStart"/>
            <w:r w:rsidRPr="0080760F">
              <w:rPr>
                <w:rFonts w:asciiTheme="majorBidi" w:hAnsiTheme="majorBidi" w:cstheme="majorBidi"/>
                <w:sz w:val="24"/>
                <w:szCs w:val="24"/>
              </w:rPr>
              <w:t>i</w:t>
            </w:r>
            <w:proofErr w:type="spellEnd"/>
            <w:r w:rsidRPr="0080760F">
              <w:rPr>
                <w:rFonts w:asciiTheme="majorBidi" w:hAnsiTheme="majorBidi" w:cstheme="majorBidi"/>
                <w:sz w:val="24"/>
                <w:szCs w:val="24"/>
              </w:rPr>
              <w:t xml:space="preserve"> </w:t>
            </w:r>
            <w:proofErr w:type="spellStart"/>
            <w:r w:rsidRPr="0080760F">
              <w:rPr>
                <w:rFonts w:asciiTheme="majorBidi" w:hAnsiTheme="majorBidi" w:cstheme="majorBidi"/>
                <w:sz w:val="24"/>
                <w:szCs w:val="24"/>
              </w:rPr>
              <w:t>hạn</w:t>
            </w:r>
            <w:proofErr w:type="spellEnd"/>
            <w:r w:rsidRPr="0080760F">
              <w:rPr>
                <w:rFonts w:asciiTheme="majorBidi" w:hAnsiTheme="majorBidi" w:cstheme="majorBidi"/>
                <w:sz w:val="24"/>
                <w:szCs w:val="24"/>
              </w:rPr>
              <w:t xml:space="preserve"> </w:t>
            </w:r>
            <w:proofErr w:type="spellStart"/>
            <w:r w:rsidRPr="0080760F">
              <w:rPr>
                <w:rFonts w:asciiTheme="majorBidi" w:hAnsiTheme="majorBidi" w:cstheme="majorBidi"/>
                <w:sz w:val="24"/>
                <w:szCs w:val="24"/>
              </w:rPr>
              <w:t>bình</w:t>
            </w:r>
            <w:proofErr w:type="spellEnd"/>
            <w:r w:rsidRPr="0080760F">
              <w:rPr>
                <w:rFonts w:asciiTheme="majorBidi" w:hAnsiTheme="majorBidi" w:cstheme="majorBidi"/>
                <w:sz w:val="24"/>
                <w:szCs w:val="24"/>
              </w:rPr>
              <w:t xml:space="preserve"> </w:t>
            </w:r>
            <w:proofErr w:type="spellStart"/>
            <w:r w:rsidRPr="0080760F">
              <w:rPr>
                <w:rFonts w:asciiTheme="majorBidi" w:hAnsiTheme="majorBidi" w:cstheme="majorBidi"/>
                <w:sz w:val="24"/>
                <w:szCs w:val="24"/>
              </w:rPr>
              <w:t>thưo</w:t>
            </w:r>
            <w:proofErr w:type="spellEnd"/>
            <w:r w:rsidRPr="0080760F">
              <w:rPr>
                <w:rFonts w:asciiTheme="majorBidi" w:hAnsiTheme="majorBidi" w:cstheme="majorBidi"/>
                <w:sz w:val="24"/>
                <w:szCs w:val="24"/>
              </w:rPr>
              <w:t xml:space="preserve">̛̀ng; </w:t>
            </w:r>
            <w:proofErr w:type="spellStart"/>
            <w:r w:rsidRPr="0080760F">
              <w:rPr>
                <w:rFonts w:asciiTheme="majorBidi" w:hAnsiTheme="majorBidi" w:cstheme="majorBidi"/>
                <w:sz w:val="24"/>
                <w:szCs w:val="24"/>
              </w:rPr>
              <w:t>không</w:t>
            </w:r>
            <w:proofErr w:type="spellEnd"/>
            <w:r w:rsidRPr="0080760F">
              <w:rPr>
                <w:rFonts w:asciiTheme="majorBidi" w:hAnsiTheme="majorBidi" w:cstheme="majorBidi"/>
                <w:sz w:val="24"/>
                <w:szCs w:val="24"/>
              </w:rPr>
              <w:t xml:space="preserve"> có </w:t>
            </w:r>
            <w:proofErr w:type="spellStart"/>
            <w:r w:rsidRPr="0080760F">
              <w:rPr>
                <w:rFonts w:asciiTheme="majorBidi" w:hAnsiTheme="majorBidi" w:cstheme="majorBidi"/>
                <w:sz w:val="24"/>
                <w:szCs w:val="24"/>
              </w:rPr>
              <w:t>tim</w:t>
            </w:r>
            <w:proofErr w:type="spellEnd"/>
            <w:r w:rsidRPr="0080760F">
              <w:rPr>
                <w:rFonts w:asciiTheme="majorBidi" w:hAnsiTheme="majorBidi" w:cstheme="majorBidi"/>
                <w:sz w:val="24"/>
                <w:szCs w:val="24"/>
              </w:rPr>
              <w:t xml:space="preserve"> to </w:t>
            </w:r>
            <w:proofErr w:type="spellStart"/>
            <w:r w:rsidRPr="0080760F">
              <w:rPr>
                <w:rFonts w:asciiTheme="majorBidi" w:hAnsiTheme="majorBidi" w:cstheme="majorBidi"/>
                <w:sz w:val="24"/>
                <w:szCs w:val="24"/>
              </w:rPr>
              <w:t>hoa</w:t>
            </w:r>
            <w:proofErr w:type="spellEnd"/>
            <w:r w:rsidRPr="0080760F">
              <w:rPr>
                <w:rFonts w:asciiTheme="majorBidi" w:hAnsiTheme="majorBidi" w:cstheme="majorBidi"/>
                <w:sz w:val="24"/>
                <w:szCs w:val="24"/>
              </w:rPr>
              <w:t xml:space="preserve">̣̆c </w:t>
            </w:r>
            <w:proofErr w:type="spellStart"/>
            <w:r w:rsidRPr="0080760F">
              <w:rPr>
                <w:rFonts w:asciiTheme="majorBidi" w:hAnsiTheme="majorBidi" w:cstheme="majorBidi"/>
                <w:sz w:val="24"/>
                <w:szCs w:val="24"/>
              </w:rPr>
              <w:t>tràn</w:t>
            </w:r>
            <w:proofErr w:type="spellEnd"/>
            <w:r w:rsidRPr="0080760F">
              <w:rPr>
                <w:rFonts w:asciiTheme="majorBidi" w:hAnsiTheme="majorBidi" w:cstheme="majorBidi"/>
                <w:sz w:val="24"/>
                <w:szCs w:val="24"/>
              </w:rPr>
              <w:t xml:space="preserve"> </w:t>
            </w:r>
            <w:proofErr w:type="spellStart"/>
            <w:r w:rsidRPr="0080760F">
              <w:rPr>
                <w:rFonts w:asciiTheme="majorBidi" w:hAnsiTheme="majorBidi" w:cstheme="majorBidi"/>
                <w:sz w:val="24"/>
                <w:szCs w:val="24"/>
              </w:rPr>
              <w:t>dịch</w:t>
            </w:r>
            <w:proofErr w:type="spellEnd"/>
            <w:r w:rsidRPr="0080760F">
              <w:rPr>
                <w:rFonts w:asciiTheme="majorBidi" w:hAnsiTheme="majorBidi" w:cstheme="majorBidi"/>
                <w:sz w:val="24"/>
                <w:szCs w:val="24"/>
              </w:rPr>
              <w:t xml:space="preserve"> </w:t>
            </w:r>
            <w:proofErr w:type="spellStart"/>
            <w:r w:rsidRPr="0080760F">
              <w:rPr>
                <w:rFonts w:asciiTheme="majorBidi" w:hAnsiTheme="majorBidi" w:cstheme="majorBidi"/>
                <w:sz w:val="24"/>
                <w:szCs w:val="24"/>
              </w:rPr>
              <w:t>màng</w:t>
            </w:r>
            <w:proofErr w:type="spellEnd"/>
            <w:r w:rsidRPr="0080760F">
              <w:rPr>
                <w:rFonts w:asciiTheme="majorBidi" w:hAnsiTheme="majorBidi" w:cstheme="majorBidi"/>
                <w:sz w:val="24"/>
                <w:szCs w:val="24"/>
              </w:rPr>
              <w:t xml:space="preserve"> </w:t>
            </w:r>
            <w:proofErr w:type="spellStart"/>
            <w:r w:rsidRPr="0080760F">
              <w:rPr>
                <w:rFonts w:asciiTheme="majorBidi" w:hAnsiTheme="majorBidi" w:cstheme="majorBidi"/>
                <w:sz w:val="24"/>
                <w:szCs w:val="24"/>
              </w:rPr>
              <w:t>tim</w:t>
            </w:r>
            <w:r w:rsidRPr="00F90B1C">
              <w:rPr>
                <w:rFonts w:asciiTheme="majorBidi" w:hAnsiTheme="majorBidi" w:cstheme="majorBidi"/>
                <w:sz w:val="24"/>
                <w:szCs w:val="24"/>
              </w:rPr>
              <w:t>.</w:t>
            </w:r>
            <w:proofErr w:type="spellEnd"/>
          </w:p>
          <w:p w14:paraId="68E3A79B" w14:textId="77777777" w:rsidR="009B5CBC" w:rsidRPr="00F90B1C" w:rsidRDefault="009B5CBC" w:rsidP="009B5CBC">
            <w:pPr>
              <w:pStyle w:val="ListParagraph"/>
              <w:numPr>
                <w:ilvl w:val="0"/>
                <w:numId w:val="6"/>
              </w:numPr>
              <w:spacing w:after="120" w:line="360" w:lineRule="auto"/>
              <w:rPr>
                <w:rFonts w:asciiTheme="majorBidi" w:hAnsiTheme="majorBidi" w:cstheme="majorBidi"/>
                <w:sz w:val="24"/>
                <w:szCs w:val="24"/>
              </w:rPr>
            </w:pPr>
            <w:r w:rsidRPr="00452003">
              <w:rPr>
                <w:rFonts w:asciiTheme="majorBidi" w:hAnsiTheme="majorBidi" w:cstheme="majorBidi"/>
                <w:b/>
                <w:bCs/>
                <w:sz w:val="24"/>
                <w:szCs w:val="24"/>
              </w:rPr>
              <w:t xml:space="preserve">Cơ </w:t>
            </w:r>
            <w:proofErr w:type="spellStart"/>
            <w:r w:rsidRPr="00452003">
              <w:rPr>
                <w:rFonts w:asciiTheme="majorBidi" w:hAnsiTheme="majorBidi" w:cstheme="majorBidi"/>
                <w:b/>
                <w:bCs/>
                <w:sz w:val="24"/>
                <w:szCs w:val="24"/>
              </w:rPr>
              <w:t>hoành</w:t>
            </w:r>
            <w:proofErr w:type="spellEnd"/>
            <w:r w:rsidRPr="00452003">
              <w:rPr>
                <w:rFonts w:asciiTheme="majorBidi" w:hAnsiTheme="majorBidi" w:cstheme="majorBidi"/>
                <w:b/>
                <w:bCs/>
                <w:sz w:val="24"/>
                <w:szCs w:val="24"/>
              </w:rPr>
              <w:t xml:space="preserve">: </w:t>
            </w:r>
            <w:r w:rsidRPr="00452003">
              <w:rPr>
                <w:rFonts w:asciiTheme="majorBidi" w:hAnsiTheme="majorBidi" w:cstheme="majorBidi"/>
                <w:sz w:val="24"/>
                <w:szCs w:val="24"/>
              </w:rPr>
              <w:t xml:space="preserve">Rõ </w:t>
            </w:r>
            <w:proofErr w:type="spellStart"/>
            <w:r w:rsidRPr="00452003">
              <w:rPr>
                <w:rFonts w:asciiTheme="majorBidi" w:hAnsiTheme="majorBidi" w:cstheme="majorBidi"/>
                <w:sz w:val="24"/>
                <w:szCs w:val="24"/>
              </w:rPr>
              <w:t>ràng</w:t>
            </w:r>
            <w:proofErr w:type="spellEnd"/>
            <w:r w:rsidRPr="00452003">
              <w:rPr>
                <w:rFonts w:asciiTheme="majorBidi" w:hAnsiTheme="majorBidi" w:cstheme="majorBidi"/>
                <w:sz w:val="24"/>
                <w:szCs w:val="24"/>
              </w:rPr>
              <w:t xml:space="preserve"> </w:t>
            </w:r>
            <w:proofErr w:type="spellStart"/>
            <w:r w:rsidRPr="00452003">
              <w:rPr>
                <w:rFonts w:asciiTheme="majorBidi" w:hAnsiTheme="majorBidi" w:cstheme="majorBidi"/>
                <w:sz w:val="24"/>
                <w:szCs w:val="24"/>
              </w:rPr>
              <w:t>va</w:t>
            </w:r>
            <w:proofErr w:type="spellEnd"/>
            <w:r w:rsidRPr="00452003">
              <w:rPr>
                <w:rFonts w:asciiTheme="majorBidi" w:hAnsiTheme="majorBidi" w:cstheme="majorBidi"/>
                <w:sz w:val="24"/>
                <w:szCs w:val="24"/>
              </w:rPr>
              <w:t xml:space="preserve">̀ </w:t>
            </w:r>
            <w:proofErr w:type="spellStart"/>
            <w:r w:rsidRPr="00452003">
              <w:rPr>
                <w:rFonts w:asciiTheme="majorBidi" w:hAnsiTheme="majorBidi" w:cstheme="majorBidi"/>
                <w:sz w:val="24"/>
                <w:szCs w:val="24"/>
              </w:rPr>
              <w:t>đe</w:t>
            </w:r>
            <w:proofErr w:type="spellEnd"/>
            <w:r w:rsidRPr="00452003">
              <w:rPr>
                <w:rFonts w:asciiTheme="majorBidi" w:hAnsiTheme="majorBidi" w:cstheme="majorBidi"/>
                <w:sz w:val="24"/>
                <w:szCs w:val="24"/>
              </w:rPr>
              <w:t xml:space="preserve">̂̀u; </w:t>
            </w:r>
            <w:proofErr w:type="spellStart"/>
            <w:r w:rsidRPr="00452003">
              <w:rPr>
                <w:rFonts w:asciiTheme="majorBidi" w:hAnsiTheme="majorBidi" w:cstheme="majorBidi"/>
                <w:sz w:val="24"/>
                <w:szCs w:val="24"/>
              </w:rPr>
              <w:t>không</w:t>
            </w:r>
            <w:proofErr w:type="spellEnd"/>
            <w:r w:rsidRPr="00452003">
              <w:rPr>
                <w:rFonts w:asciiTheme="majorBidi" w:hAnsiTheme="majorBidi" w:cstheme="majorBidi"/>
                <w:sz w:val="24"/>
                <w:szCs w:val="24"/>
              </w:rPr>
              <w:t xml:space="preserve"> có hiện </w:t>
            </w:r>
            <w:proofErr w:type="spellStart"/>
            <w:r w:rsidRPr="00452003">
              <w:rPr>
                <w:rFonts w:asciiTheme="majorBidi" w:hAnsiTheme="majorBidi" w:cstheme="majorBidi"/>
                <w:sz w:val="24"/>
                <w:szCs w:val="24"/>
              </w:rPr>
              <w:t>tưo</w:t>
            </w:r>
            <w:proofErr w:type="spellEnd"/>
            <w:r w:rsidRPr="00452003">
              <w:rPr>
                <w:rFonts w:asciiTheme="majorBidi" w:hAnsiTheme="majorBidi" w:cstheme="majorBidi"/>
                <w:sz w:val="24"/>
                <w:szCs w:val="24"/>
              </w:rPr>
              <w:t xml:space="preserve">̛̣ng </w:t>
            </w:r>
            <w:proofErr w:type="spellStart"/>
            <w:r w:rsidRPr="00452003">
              <w:rPr>
                <w:rFonts w:asciiTheme="majorBidi" w:hAnsiTheme="majorBidi" w:cstheme="majorBidi"/>
                <w:sz w:val="24"/>
                <w:szCs w:val="24"/>
              </w:rPr>
              <w:t>nâng</w:t>
            </w:r>
            <w:proofErr w:type="spellEnd"/>
            <w:r w:rsidRPr="00452003">
              <w:rPr>
                <w:rFonts w:asciiTheme="majorBidi" w:hAnsiTheme="majorBidi" w:cstheme="majorBidi"/>
                <w:sz w:val="24"/>
                <w:szCs w:val="24"/>
              </w:rPr>
              <w:t xml:space="preserve"> </w:t>
            </w:r>
            <w:proofErr w:type="spellStart"/>
            <w:r w:rsidRPr="00452003">
              <w:rPr>
                <w:rFonts w:asciiTheme="majorBidi" w:hAnsiTheme="majorBidi" w:cstheme="majorBidi"/>
                <w:sz w:val="24"/>
                <w:szCs w:val="24"/>
              </w:rPr>
              <w:t>cao</w:t>
            </w:r>
            <w:proofErr w:type="spellEnd"/>
            <w:r w:rsidRPr="00452003">
              <w:rPr>
                <w:rFonts w:asciiTheme="majorBidi" w:hAnsiTheme="majorBidi" w:cstheme="majorBidi"/>
                <w:sz w:val="24"/>
                <w:szCs w:val="24"/>
              </w:rPr>
              <w:t xml:space="preserve"> </w:t>
            </w:r>
            <w:proofErr w:type="spellStart"/>
            <w:r w:rsidRPr="00452003">
              <w:rPr>
                <w:rFonts w:asciiTheme="majorBidi" w:hAnsiTheme="majorBidi" w:cstheme="majorBidi"/>
                <w:sz w:val="24"/>
                <w:szCs w:val="24"/>
              </w:rPr>
              <w:t>hoa</w:t>
            </w:r>
            <w:proofErr w:type="spellEnd"/>
            <w:r w:rsidRPr="00452003">
              <w:rPr>
                <w:rFonts w:asciiTheme="majorBidi" w:hAnsiTheme="majorBidi" w:cstheme="majorBidi"/>
                <w:sz w:val="24"/>
                <w:szCs w:val="24"/>
              </w:rPr>
              <w:t xml:space="preserve">̣̆c hạ </w:t>
            </w:r>
            <w:proofErr w:type="spellStart"/>
            <w:r w:rsidRPr="00452003">
              <w:rPr>
                <w:rFonts w:asciiTheme="majorBidi" w:hAnsiTheme="majorBidi" w:cstheme="majorBidi"/>
                <w:sz w:val="24"/>
                <w:szCs w:val="24"/>
              </w:rPr>
              <w:t>tha</w:t>
            </w:r>
            <w:proofErr w:type="spellEnd"/>
            <w:r w:rsidRPr="00452003">
              <w:rPr>
                <w:rFonts w:asciiTheme="majorBidi" w:hAnsiTheme="majorBidi" w:cstheme="majorBidi"/>
                <w:sz w:val="24"/>
                <w:szCs w:val="24"/>
              </w:rPr>
              <w:t>̂́p</w:t>
            </w:r>
            <w:r w:rsidRPr="00F90B1C">
              <w:rPr>
                <w:rFonts w:asciiTheme="majorBidi" w:hAnsiTheme="majorBidi" w:cstheme="majorBidi"/>
                <w:sz w:val="24"/>
                <w:szCs w:val="24"/>
              </w:rPr>
              <w:t>.</w:t>
            </w:r>
          </w:p>
          <w:p w14:paraId="00A1C1D9" w14:textId="77777777" w:rsidR="009B5CBC" w:rsidRPr="00F90B1C" w:rsidRDefault="009B5CBC" w:rsidP="009B5CBC">
            <w:pPr>
              <w:pStyle w:val="ListParagraph"/>
              <w:numPr>
                <w:ilvl w:val="0"/>
                <w:numId w:val="6"/>
              </w:numPr>
              <w:spacing w:after="120" w:line="360" w:lineRule="auto"/>
              <w:rPr>
                <w:rFonts w:asciiTheme="majorBidi" w:hAnsiTheme="majorBidi" w:cstheme="majorBidi"/>
                <w:sz w:val="24"/>
                <w:szCs w:val="24"/>
              </w:rPr>
            </w:pPr>
            <w:proofErr w:type="spellStart"/>
            <w:r w:rsidRPr="008F79C5">
              <w:rPr>
                <w:rFonts w:asciiTheme="majorBidi" w:hAnsiTheme="majorBidi" w:cstheme="majorBidi"/>
                <w:b/>
                <w:bCs/>
                <w:sz w:val="24"/>
                <w:szCs w:val="24"/>
              </w:rPr>
              <w:t>Xương</w:t>
            </w:r>
            <w:proofErr w:type="spellEnd"/>
            <w:r w:rsidRPr="008F79C5">
              <w:rPr>
                <w:rFonts w:asciiTheme="majorBidi" w:hAnsiTheme="majorBidi" w:cstheme="majorBidi"/>
                <w:b/>
                <w:bCs/>
                <w:sz w:val="24"/>
                <w:szCs w:val="24"/>
              </w:rPr>
              <w:t xml:space="preserve">: </w:t>
            </w:r>
            <w:proofErr w:type="spellStart"/>
            <w:r w:rsidRPr="008F79C5">
              <w:rPr>
                <w:rFonts w:asciiTheme="majorBidi" w:hAnsiTheme="majorBidi" w:cstheme="majorBidi"/>
                <w:sz w:val="24"/>
                <w:szCs w:val="24"/>
              </w:rPr>
              <w:t>Hình</w:t>
            </w:r>
            <w:proofErr w:type="spellEnd"/>
            <w:r w:rsidRPr="008F79C5">
              <w:rPr>
                <w:rFonts w:asciiTheme="majorBidi" w:hAnsiTheme="majorBidi" w:cstheme="majorBidi"/>
                <w:sz w:val="24"/>
                <w:szCs w:val="24"/>
              </w:rPr>
              <w:t xml:space="preserve"> </w:t>
            </w:r>
            <w:proofErr w:type="spellStart"/>
            <w:r w:rsidRPr="008F79C5">
              <w:rPr>
                <w:rFonts w:asciiTheme="majorBidi" w:hAnsiTheme="majorBidi" w:cstheme="majorBidi"/>
                <w:sz w:val="24"/>
                <w:szCs w:val="24"/>
              </w:rPr>
              <w:t>dạng</w:t>
            </w:r>
            <w:proofErr w:type="spellEnd"/>
            <w:r w:rsidRPr="008F79C5">
              <w:rPr>
                <w:rFonts w:asciiTheme="majorBidi" w:hAnsiTheme="majorBidi" w:cstheme="majorBidi"/>
                <w:sz w:val="24"/>
                <w:szCs w:val="24"/>
              </w:rPr>
              <w:t xml:space="preserve"> </w:t>
            </w:r>
            <w:proofErr w:type="spellStart"/>
            <w:r w:rsidRPr="008F79C5">
              <w:rPr>
                <w:rFonts w:asciiTheme="majorBidi" w:hAnsiTheme="majorBidi" w:cstheme="majorBidi"/>
                <w:sz w:val="24"/>
                <w:szCs w:val="24"/>
              </w:rPr>
              <w:t>bình</w:t>
            </w:r>
            <w:proofErr w:type="spellEnd"/>
            <w:r w:rsidRPr="008F79C5">
              <w:rPr>
                <w:rFonts w:asciiTheme="majorBidi" w:hAnsiTheme="majorBidi" w:cstheme="majorBidi"/>
                <w:sz w:val="24"/>
                <w:szCs w:val="24"/>
              </w:rPr>
              <w:t xml:space="preserve"> </w:t>
            </w:r>
            <w:proofErr w:type="spellStart"/>
            <w:r w:rsidRPr="008F79C5">
              <w:rPr>
                <w:rFonts w:asciiTheme="majorBidi" w:hAnsiTheme="majorBidi" w:cstheme="majorBidi"/>
                <w:sz w:val="24"/>
                <w:szCs w:val="24"/>
              </w:rPr>
              <w:t>thưo</w:t>
            </w:r>
            <w:proofErr w:type="spellEnd"/>
            <w:r w:rsidRPr="008F79C5">
              <w:rPr>
                <w:rFonts w:asciiTheme="majorBidi" w:hAnsiTheme="majorBidi" w:cstheme="majorBidi"/>
                <w:sz w:val="24"/>
                <w:szCs w:val="24"/>
              </w:rPr>
              <w:t xml:space="preserve">̛̀ng; </w:t>
            </w:r>
            <w:proofErr w:type="spellStart"/>
            <w:r w:rsidRPr="008F79C5">
              <w:rPr>
                <w:rFonts w:asciiTheme="majorBidi" w:hAnsiTheme="majorBidi" w:cstheme="majorBidi"/>
                <w:sz w:val="24"/>
                <w:szCs w:val="24"/>
              </w:rPr>
              <w:t>không</w:t>
            </w:r>
            <w:proofErr w:type="spellEnd"/>
            <w:r w:rsidRPr="008F79C5">
              <w:rPr>
                <w:rFonts w:asciiTheme="majorBidi" w:hAnsiTheme="majorBidi" w:cstheme="majorBidi"/>
                <w:sz w:val="24"/>
                <w:szCs w:val="24"/>
              </w:rPr>
              <w:t xml:space="preserve"> có </w:t>
            </w:r>
            <w:proofErr w:type="spellStart"/>
            <w:r w:rsidRPr="008F79C5">
              <w:rPr>
                <w:rFonts w:asciiTheme="majorBidi" w:hAnsiTheme="majorBidi" w:cstheme="majorBidi"/>
                <w:sz w:val="24"/>
                <w:szCs w:val="24"/>
              </w:rPr>
              <w:t>gãy</w:t>
            </w:r>
            <w:proofErr w:type="spellEnd"/>
            <w:r w:rsidRPr="008F79C5">
              <w:rPr>
                <w:rFonts w:asciiTheme="majorBidi" w:hAnsiTheme="majorBidi" w:cstheme="majorBidi"/>
                <w:sz w:val="24"/>
                <w:szCs w:val="24"/>
              </w:rPr>
              <w:t xml:space="preserve"> </w:t>
            </w:r>
            <w:proofErr w:type="spellStart"/>
            <w:r w:rsidRPr="008F79C5">
              <w:rPr>
                <w:rFonts w:asciiTheme="majorBidi" w:hAnsiTheme="majorBidi" w:cstheme="majorBidi"/>
                <w:sz w:val="24"/>
                <w:szCs w:val="24"/>
              </w:rPr>
              <w:t>xương</w:t>
            </w:r>
            <w:proofErr w:type="spellEnd"/>
            <w:r w:rsidRPr="008F79C5">
              <w:rPr>
                <w:rFonts w:asciiTheme="majorBidi" w:hAnsiTheme="majorBidi" w:cstheme="majorBidi"/>
                <w:sz w:val="24"/>
                <w:szCs w:val="24"/>
              </w:rPr>
              <w:t xml:space="preserve"> </w:t>
            </w:r>
            <w:proofErr w:type="spellStart"/>
            <w:r w:rsidRPr="008F79C5">
              <w:rPr>
                <w:rFonts w:asciiTheme="majorBidi" w:hAnsiTheme="majorBidi" w:cstheme="majorBidi"/>
                <w:sz w:val="24"/>
                <w:szCs w:val="24"/>
              </w:rPr>
              <w:t>hoa</w:t>
            </w:r>
            <w:proofErr w:type="spellEnd"/>
            <w:r w:rsidRPr="008F79C5">
              <w:rPr>
                <w:rFonts w:asciiTheme="majorBidi" w:hAnsiTheme="majorBidi" w:cstheme="majorBidi"/>
                <w:sz w:val="24"/>
                <w:szCs w:val="24"/>
              </w:rPr>
              <w:t xml:space="preserve">̣̆c </w:t>
            </w:r>
            <w:proofErr w:type="spellStart"/>
            <w:r w:rsidRPr="008F79C5">
              <w:rPr>
                <w:rFonts w:asciiTheme="majorBidi" w:hAnsiTheme="majorBidi" w:cstheme="majorBidi"/>
                <w:sz w:val="24"/>
                <w:szCs w:val="24"/>
              </w:rPr>
              <w:t>tra</w:t>
            </w:r>
            <w:proofErr w:type="spellEnd"/>
            <w:r w:rsidRPr="008F79C5">
              <w:rPr>
                <w:rFonts w:asciiTheme="majorBidi" w:hAnsiTheme="majorBidi" w:cstheme="majorBidi"/>
                <w:sz w:val="24"/>
                <w:szCs w:val="24"/>
              </w:rPr>
              <w:t xml:space="preserve">̣̂t </w:t>
            </w:r>
            <w:proofErr w:type="spellStart"/>
            <w:r w:rsidRPr="008F79C5">
              <w:rPr>
                <w:rFonts w:asciiTheme="majorBidi" w:hAnsiTheme="majorBidi" w:cstheme="majorBidi"/>
                <w:sz w:val="24"/>
                <w:szCs w:val="24"/>
              </w:rPr>
              <w:t>kho</w:t>
            </w:r>
            <w:proofErr w:type="spellEnd"/>
            <w:r w:rsidRPr="008F79C5">
              <w:rPr>
                <w:rFonts w:asciiTheme="majorBidi" w:hAnsiTheme="majorBidi" w:cstheme="majorBidi"/>
                <w:sz w:val="24"/>
                <w:szCs w:val="24"/>
              </w:rPr>
              <w:t>̛́p</w:t>
            </w:r>
            <w:r w:rsidRPr="00F90B1C">
              <w:rPr>
                <w:rFonts w:asciiTheme="majorBidi" w:hAnsiTheme="majorBidi" w:cstheme="majorBidi"/>
                <w:sz w:val="24"/>
                <w:szCs w:val="24"/>
              </w:rPr>
              <w:t>.</w:t>
            </w:r>
          </w:p>
          <w:p w14:paraId="589661D2" w14:textId="77777777" w:rsidR="009B5CBC" w:rsidRPr="00F90B1C" w:rsidRDefault="009B5CBC" w:rsidP="009B5CBC">
            <w:pPr>
              <w:pStyle w:val="ListParagraph"/>
              <w:numPr>
                <w:ilvl w:val="0"/>
                <w:numId w:val="6"/>
              </w:numPr>
              <w:spacing w:after="120" w:line="360" w:lineRule="auto"/>
              <w:rPr>
                <w:rFonts w:asciiTheme="majorBidi" w:hAnsiTheme="majorBidi" w:cstheme="majorBidi"/>
                <w:b/>
                <w:bCs/>
                <w:sz w:val="24"/>
                <w:szCs w:val="24"/>
              </w:rPr>
            </w:pPr>
            <w:r w:rsidRPr="00D2221D">
              <w:rPr>
                <w:rFonts w:asciiTheme="majorBidi" w:hAnsiTheme="majorBidi" w:cstheme="majorBidi"/>
                <w:b/>
                <w:bCs/>
                <w:sz w:val="24"/>
                <w:szCs w:val="24"/>
              </w:rPr>
              <w:t xml:space="preserve">Mô mềm: </w:t>
            </w:r>
            <w:proofErr w:type="spellStart"/>
            <w:r w:rsidRPr="00D2221D">
              <w:rPr>
                <w:rFonts w:asciiTheme="majorBidi" w:hAnsiTheme="majorBidi" w:cstheme="majorBidi"/>
                <w:sz w:val="24"/>
                <w:szCs w:val="24"/>
              </w:rPr>
              <w:t>Hình</w:t>
            </w:r>
            <w:proofErr w:type="spellEnd"/>
            <w:r w:rsidRPr="00D2221D">
              <w:rPr>
                <w:rFonts w:asciiTheme="majorBidi" w:hAnsiTheme="majorBidi" w:cstheme="majorBidi"/>
                <w:sz w:val="24"/>
                <w:szCs w:val="24"/>
              </w:rPr>
              <w:t xml:space="preserve"> </w:t>
            </w:r>
            <w:proofErr w:type="spellStart"/>
            <w:r w:rsidRPr="00D2221D">
              <w:rPr>
                <w:rFonts w:asciiTheme="majorBidi" w:hAnsiTheme="majorBidi" w:cstheme="majorBidi"/>
                <w:sz w:val="24"/>
                <w:szCs w:val="24"/>
              </w:rPr>
              <w:t>dạng</w:t>
            </w:r>
            <w:proofErr w:type="spellEnd"/>
            <w:r w:rsidRPr="00D2221D">
              <w:rPr>
                <w:rFonts w:asciiTheme="majorBidi" w:hAnsiTheme="majorBidi" w:cstheme="majorBidi"/>
                <w:sz w:val="24"/>
                <w:szCs w:val="24"/>
              </w:rPr>
              <w:t xml:space="preserve"> </w:t>
            </w:r>
            <w:proofErr w:type="spellStart"/>
            <w:r w:rsidRPr="00D2221D">
              <w:rPr>
                <w:rFonts w:asciiTheme="majorBidi" w:hAnsiTheme="majorBidi" w:cstheme="majorBidi"/>
                <w:sz w:val="24"/>
                <w:szCs w:val="24"/>
              </w:rPr>
              <w:t>bình</w:t>
            </w:r>
            <w:proofErr w:type="spellEnd"/>
            <w:r w:rsidRPr="00D2221D">
              <w:rPr>
                <w:rFonts w:asciiTheme="majorBidi" w:hAnsiTheme="majorBidi" w:cstheme="majorBidi"/>
                <w:sz w:val="24"/>
                <w:szCs w:val="24"/>
              </w:rPr>
              <w:t xml:space="preserve"> </w:t>
            </w:r>
            <w:proofErr w:type="spellStart"/>
            <w:r w:rsidRPr="00D2221D">
              <w:rPr>
                <w:rFonts w:asciiTheme="majorBidi" w:hAnsiTheme="majorBidi" w:cstheme="majorBidi"/>
                <w:sz w:val="24"/>
                <w:szCs w:val="24"/>
              </w:rPr>
              <w:t>thưo</w:t>
            </w:r>
            <w:proofErr w:type="spellEnd"/>
            <w:r w:rsidRPr="00D2221D">
              <w:rPr>
                <w:rFonts w:asciiTheme="majorBidi" w:hAnsiTheme="majorBidi" w:cstheme="majorBidi"/>
                <w:sz w:val="24"/>
                <w:szCs w:val="24"/>
              </w:rPr>
              <w:t xml:space="preserve">̛̀ng ở </w:t>
            </w:r>
            <w:proofErr w:type="spellStart"/>
            <w:r w:rsidRPr="00D2221D">
              <w:rPr>
                <w:rFonts w:asciiTheme="majorBidi" w:hAnsiTheme="majorBidi" w:cstheme="majorBidi"/>
                <w:sz w:val="24"/>
                <w:szCs w:val="24"/>
              </w:rPr>
              <w:t>vùng</w:t>
            </w:r>
            <w:proofErr w:type="spellEnd"/>
            <w:r w:rsidRPr="00D2221D">
              <w:rPr>
                <w:rFonts w:asciiTheme="majorBidi" w:hAnsiTheme="majorBidi" w:cstheme="majorBidi"/>
                <w:sz w:val="24"/>
                <w:szCs w:val="24"/>
              </w:rPr>
              <w:t xml:space="preserve"> </w:t>
            </w:r>
            <w:proofErr w:type="spellStart"/>
            <w:r w:rsidRPr="00D2221D">
              <w:rPr>
                <w:rFonts w:asciiTheme="majorBidi" w:hAnsiTheme="majorBidi" w:cstheme="majorBidi"/>
                <w:sz w:val="24"/>
                <w:szCs w:val="24"/>
              </w:rPr>
              <w:t>ngu</w:t>
            </w:r>
            <w:proofErr w:type="spellEnd"/>
            <w:r w:rsidRPr="00D2221D">
              <w:rPr>
                <w:rFonts w:asciiTheme="majorBidi" w:hAnsiTheme="majorBidi" w:cstheme="majorBidi"/>
                <w:sz w:val="24"/>
                <w:szCs w:val="24"/>
              </w:rPr>
              <w:t>̛̣c</w:t>
            </w:r>
            <w:r w:rsidRPr="00F90B1C">
              <w:rPr>
                <w:rFonts w:asciiTheme="majorBidi" w:hAnsiTheme="majorBidi" w:cstheme="majorBidi"/>
                <w:sz w:val="24"/>
                <w:szCs w:val="24"/>
              </w:rPr>
              <w:t>.</w:t>
            </w:r>
          </w:p>
        </w:tc>
      </w:tr>
      <w:tr w:rsidR="009B5CBC" w14:paraId="01F91683" w14:textId="77777777" w:rsidTr="00557175">
        <w:tc>
          <w:tcPr>
            <w:tcW w:w="9350" w:type="dxa"/>
            <w:tcBorders>
              <w:top w:val="single" w:sz="4" w:space="0" w:color="auto"/>
              <w:left w:val="single" w:sz="4" w:space="0" w:color="auto"/>
              <w:bottom w:val="single" w:sz="4" w:space="0" w:color="auto"/>
              <w:right w:val="single" w:sz="4" w:space="0" w:color="auto"/>
            </w:tcBorders>
            <w:hideMark/>
          </w:tcPr>
          <w:p w14:paraId="01B8FA1C" w14:textId="77777777" w:rsidR="009B5CBC" w:rsidRPr="00152C7A" w:rsidRDefault="009B5CBC" w:rsidP="00557175">
            <w:pPr>
              <w:spacing w:line="360" w:lineRule="auto"/>
              <w:contextualSpacing/>
              <w:rPr>
                <w:rFonts w:asciiTheme="majorBidi" w:hAnsiTheme="majorBidi" w:cstheme="majorBidi"/>
                <w:b/>
                <w:bCs/>
              </w:rPr>
            </w:pPr>
            <w:r w:rsidRPr="00152C7A">
              <w:rPr>
                <w:rFonts w:asciiTheme="majorBidi" w:hAnsiTheme="majorBidi" w:cstheme="majorBidi"/>
                <w:b/>
                <w:bCs/>
              </w:rPr>
              <w:t>KHUYẾN NGHỊ:</w:t>
            </w:r>
          </w:p>
          <w:p w14:paraId="305FBC38" w14:textId="77777777" w:rsidR="009B5CBC" w:rsidRPr="00152C7A" w:rsidRDefault="009B5CBC" w:rsidP="00557175">
            <w:pPr>
              <w:spacing w:line="360" w:lineRule="auto"/>
              <w:contextualSpacing/>
              <w:rPr>
                <w:rFonts w:asciiTheme="majorBidi" w:hAnsiTheme="majorBidi" w:cstheme="majorBidi"/>
              </w:rPr>
            </w:pPr>
            <w:r w:rsidRPr="00152C7A">
              <w:rPr>
                <w:rFonts w:asciiTheme="majorBidi" w:hAnsiTheme="majorBidi" w:cstheme="majorBidi"/>
              </w:rPr>
              <w:t xml:space="preserve">Hiện </w:t>
            </w:r>
            <w:proofErr w:type="spellStart"/>
            <w:r w:rsidRPr="00152C7A">
              <w:rPr>
                <w:rFonts w:asciiTheme="majorBidi" w:hAnsiTheme="majorBidi" w:cstheme="majorBidi"/>
              </w:rPr>
              <w:t>tại</w:t>
            </w:r>
            <w:proofErr w:type="spellEnd"/>
            <w:r w:rsidRPr="00152C7A">
              <w:rPr>
                <w:rFonts w:asciiTheme="majorBidi" w:hAnsiTheme="majorBidi" w:cstheme="majorBidi"/>
              </w:rPr>
              <w:t xml:space="preserve"> </w:t>
            </w:r>
            <w:proofErr w:type="spellStart"/>
            <w:r w:rsidRPr="00152C7A">
              <w:rPr>
                <w:rFonts w:asciiTheme="majorBidi" w:hAnsiTheme="majorBidi" w:cstheme="majorBidi"/>
              </w:rPr>
              <w:t>không</w:t>
            </w:r>
            <w:proofErr w:type="spellEnd"/>
            <w:r w:rsidRPr="00152C7A">
              <w:rPr>
                <w:rFonts w:asciiTheme="majorBidi" w:hAnsiTheme="majorBidi" w:cstheme="majorBidi"/>
              </w:rPr>
              <w:t xml:space="preserve"> cần </w:t>
            </w:r>
            <w:proofErr w:type="spellStart"/>
            <w:r w:rsidRPr="00152C7A">
              <w:rPr>
                <w:rFonts w:asciiTheme="majorBidi" w:hAnsiTheme="majorBidi" w:cstheme="majorBidi"/>
              </w:rPr>
              <w:t>đánh</w:t>
            </w:r>
            <w:proofErr w:type="spellEnd"/>
            <w:r w:rsidRPr="00152C7A">
              <w:rPr>
                <w:rFonts w:asciiTheme="majorBidi" w:hAnsiTheme="majorBidi" w:cstheme="majorBidi"/>
              </w:rPr>
              <w:t xml:space="preserve"> </w:t>
            </w:r>
            <w:proofErr w:type="spellStart"/>
            <w:r w:rsidRPr="00152C7A">
              <w:rPr>
                <w:rFonts w:asciiTheme="majorBidi" w:hAnsiTheme="majorBidi" w:cstheme="majorBidi"/>
              </w:rPr>
              <w:t>gia</w:t>
            </w:r>
            <w:proofErr w:type="spellEnd"/>
            <w:r w:rsidRPr="00152C7A">
              <w:rPr>
                <w:rFonts w:asciiTheme="majorBidi" w:hAnsiTheme="majorBidi" w:cstheme="majorBidi"/>
              </w:rPr>
              <w:t xml:space="preserve">́ </w:t>
            </w:r>
            <w:proofErr w:type="spellStart"/>
            <w:r w:rsidRPr="00152C7A">
              <w:rPr>
                <w:rFonts w:asciiTheme="majorBidi" w:hAnsiTheme="majorBidi" w:cstheme="majorBidi"/>
              </w:rPr>
              <w:t>thêm</w:t>
            </w:r>
            <w:proofErr w:type="spellEnd"/>
            <w:r w:rsidRPr="00152C7A">
              <w:rPr>
                <w:rFonts w:asciiTheme="majorBidi" w:hAnsiTheme="majorBidi" w:cstheme="majorBidi"/>
              </w:rPr>
              <w:t>.</w:t>
            </w:r>
          </w:p>
          <w:p w14:paraId="63C48517" w14:textId="77777777" w:rsidR="009B5CBC" w:rsidRPr="00152C7A" w:rsidRDefault="009B5CBC" w:rsidP="00557175">
            <w:pPr>
              <w:spacing w:line="360" w:lineRule="auto"/>
              <w:contextualSpacing/>
              <w:rPr>
                <w:rFonts w:asciiTheme="majorBidi" w:hAnsiTheme="majorBidi" w:cstheme="majorBidi"/>
                <w:b/>
                <w:bCs/>
              </w:rPr>
            </w:pPr>
            <w:r w:rsidRPr="00152C7A">
              <w:rPr>
                <w:rFonts w:asciiTheme="majorBidi" w:hAnsiTheme="majorBidi" w:cstheme="majorBidi"/>
                <w:b/>
                <w:bCs/>
              </w:rPr>
              <w:t>GHI CHÚ BỔ SUNG:</w:t>
            </w:r>
          </w:p>
          <w:p w14:paraId="05329E8C" w14:textId="77777777" w:rsidR="009B5CBC" w:rsidRPr="00152C7A" w:rsidRDefault="009B5CBC" w:rsidP="00557175">
            <w:pPr>
              <w:spacing w:line="360" w:lineRule="auto"/>
              <w:contextualSpacing/>
              <w:rPr>
                <w:rFonts w:asciiTheme="majorBidi" w:hAnsiTheme="majorBidi" w:cstheme="majorBidi"/>
              </w:rPr>
            </w:pPr>
            <w:proofErr w:type="spellStart"/>
            <w:r w:rsidRPr="00152C7A">
              <w:rPr>
                <w:rFonts w:asciiTheme="majorBidi" w:hAnsiTheme="majorBidi" w:cstheme="majorBidi"/>
              </w:rPr>
              <w:t>Không</w:t>
            </w:r>
            <w:proofErr w:type="spellEnd"/>
            <w:r w:rsidRPr="00152C7A">
              <w:rPr>
                <w:rFonts w:asciiTheme="majorBidi" w:hAnsiTheme="majorBidi" w:cstheme="majorBidi"/>
              </w:rPr>
              <w:t xml:space="preserve"> có.</w:t>
            </w:r>
          </w:p>
        </w:tc>
      </w:tr>
      <w:bookmarkEnd w:id="8"/>
    </w:tbl>
    <w:p w14:paraId="63642457" w14:textId="77777777" w:rsidR="00CC0962" w:rsidRDefault="00CC0962">
      <w:pPr>
        <w:spacing w:after="160" w:line="259" w:lineRule="auto"/>
        <w:rPr>
          <w:rFonts w:ascii="Calibri" w:hAnsi="Calibri"/>
          <w:b/>
          <w:u w:val="single"/>
        </w:rPr>
      </w:pPr>
      <w:r>
        <w:rPr>
          <w:rFonts w:ascii="Calibri" w:hAnsi="Calibri"/>
          <w:b/>
          <w:u w:val="single"/>
        </w:rPr>
        <w:br w:type="page"/>
      </w:r>
    </w:p>
    <w:p w14:paraId="2215C955" w14:textId="528EEB98" w:rsidR="0074065C" w:rsidRPr="0074065C" w:rsidRDefault="0074065C" w:rsidP="0074065C">
      <w:pPr>
        <w:rPr>
          <w:rFonts w:ascii="Calibri" w:hAnsi="Calibri"/>
          <w:b/>
          <w:u w:val="single"/>
        </w:rPr>
      </w:pPr>
      <w:r w:rsidRPr="0074065C">
        <w:rPr>
          <w:rFonts w:ascii="Calibri" w:hAnsi="Calibri"/>
          <w:b/>
          <w:bCs/>
          <w:u w:val="single"/>
        </w:rPr>
        <w:t>EMF Image of Company Structure</w:t>
      </w:r>
      <w:r w:rsidRPr="0074065C">
        <w:rPr>
          <w:rFonts w:ascii="Calibri" w:hAnsi="Calibri"/>
          <w:b/>
          <w:u w:val="single"/>
        </w:rPr>
        <w:t> </w:t>
      </w:r>
    </w:p>
    <w:p w14:paraId="30506C1B" w14:textId="6C10CF0F" w:rsidR="0074065C" w:rsidRDefault="0074065C" w:rsidP="00C11F99">
      <w:pPr>
        <w:rPr>
          <w:rFonts w:ascii="Calibri" w:hAnsi="Calibri"/>
          <w:b/>
          <w:u w:val="single"/>
        </w:rPr>
      </w:pPr>
    </w:p>
    <w:p w14:paraId="63324351" w14:textId="12F193DC" w:rsidR="0074065C" w:rsidRDefault="0074065C" w:rsidP="00C11F99">
      <w:pPr>
        <w:rPr>
          <w:rFonts w:ascii="Calibri" w:hAnsi="Calibri"/>
          <w:b/>
          <w:u w:val="single"/>
        </w:rPr>
      </w:pPr>
      <w:r>
        <w:rPr>
          <w:noProof/>
        </w:rPr>
        <w:drawing>
          <wp:inline distT="0" distB="0" distL="0" distR="0" wp14:anchorId="49F9E101" wp14:editId="61A16632">
            <wp:extent cx="5943600" cy="1562100"/>
            <wp:effectExtent l="0" t="0" r="0" b="0"/>
            <wp:docPr id="2120258617" name="Picture 4"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58617" name="Picture 4" descr="A screen shot of a computer screen&#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2BFB6914" w14:textId="77777777" w:rsidR="0074065C" w:rsidRDefault="0074065C" w:rsidP="00C11F99">
      <w:pPr>
        <w:rPr>
          <w:rFonts w:ascii="Calibri" w:hAnsi="Calibri"/>
          <w:b/>
          <w:u w:val="single"/>
        </w:rPr>
      </w:pPr>
    </w:p>
    <w:p w14:paraId="61BE7811" w14:textId="77777777" w:rsidR="0074065C" w:rsidRDefault="0074065C" w:rsidP="00C11F99">
      <w:pPr>
        <w:rPr>
          <w:rFonts w:ascii="Calibri" w:hAnsi="Calibri"/>
          <w:b/>
          <w:u w:val="single"/>
        </w:rPr>
      </w:pPr>
    </w:p>
    <w:p w14:paraId="27C6D23D" w14:textId="77777777" w:rsidR="0074065C" w:rsidRDefault="0074065C" w:rsidP="00C11F99">
      <w:pPr>
        <w:rPr>
          <w:rFonts w:ascii="Calibri" w:hAnsi="Calibri"/>
          <w:b/>
          <w:u w:val="single"/>
        </w:rPr>
      </w:pPr>
    </w:p>
    <w:p w14:paraId="74B4006B" w14:textId="0C68ECC8" w:rsidR="00667E1D" w:rsidRDefault="00667E1D" w:rsidP="00C11F99">
      <w:pPr>
        <w:rPr>
          <w:rFonts w:ascii="Calibri" w:hAnsi="Calibri"/>
          <w:b/>
          <w:u w:val="single"/>
        </w:rPr>
      </w:pPr>
      <w:r>
        <w:rPr>
          <w:rFonts w:ascii="Calibri" w:hAnsi="Calibri"/>
          <w:b/>
          <w:u w:val="single"/>
        </w:rPr>
        <w:t>Northwind Database</w:t>
      </w:r>
    </w:p>
    <w:p w14:paraId="3880FAB0" w14:textId="77777777" w:rsidR="00667E1D" w:rsidRDefault="00667E1D" w:rsidP="00C11F99">
      <w:pPr>
        <w:rPr>
          <w:rFonts w:ascii="Calibri" w:hAnsi="Calibri"/>
          <w:b/>
          <w:sz w:val="20"/>
          <w:szCs w:val="20"/>
        </w:rPr>
      </w:pPr>
    </w:p>
    <w:p w14:paraId="471E087B" w14:textId="77777777" w:rsidR="00667E1D" w:rsidRDefault="00667E1D" w:rsidP="00C11F99">
      <w:pPr>
        <w:spacing w:line="360" w:lineRule="auto"/>
        <w:rPr>
          <w:rFonts w:ascii="Calibri" w:hAnsi="Calibri"/>
          <w:b/>
          <w:sz w:val="20"/>
          <w:szCs w:val="20"/>
        </w:rPr>
      </w:pPr>
      <w:r>
        <w:rPr>
          <w:rFonts w:ascii="Calibri" w:hAnsi="Calibri"/>
          <w:sz w:val="20"/>
          <w:szCs w:val="20"/>
          <w:lang w:val="it-IT"/>
        </w:rPr>
        <w:t xml:space="preserve">The Northwind sample database (Northwind.mdb) is included with all versions of Access. It provides data you can experiment with and </w:t>
      </w:r>
      <w:commentRangeStart w:id="9"/>
      <w:commentRangeStart w:id="10"/>
      <w:r>
        <w:rPr>
          <w:rFonts w:ascii="Calibri" w:hAnsi="Calibri"/>
          <w:sz w:val="20"/>
          <w:szCs w:val="20"/>
          <w:lang w:val="it-IT"/>
        </w:rPr>
        <w:t>database</w:t>
      </w:r>
      <w:commentRangeEnd w:id="9"/>
      <w:r w:rsidR="00642E0E">
        <w:rPr>
          <w:rStyle w:val="CommentReference"/>
        </w:rPr>
        <w:commentReference w:id="9"/>
      </w:r>
      <w:commentRangeEnd w:id="10"/>
      <w:r w:rsidR="00642E0E">
        <w:rPr>
          <w:rStyle w:val="CommentReference"/>
        </w:rPr>
        <w:commentReference w:id="10"/>
      </w:r>
      <w:r>
        <w:rPr>
          <w:rFonts w:ascii="Calibri" w:hAnsi="Calibri"/>
          <w:sz w:val="20"/>
          <w:szCs w:val="20"/>
          <w:lang w:val="it-IT"/>
        </w:rPr>
        <w:t xml:space="preserve"> objects that demonstrate features you might want to implement in your own databases. Using Northwind, you can become familiar with how a relational database is structured and how the database objects work together to help you enter, store, manipulate, and print your data.</w:t>
      </w:r>
      <w:r>
        <w:rPr>
          <w:rFonts w:ascii="Calibri" w:hAnsi="Calibri"/>
          <w:sz w:val="20"/>
          <w:szCs w:val="20"/>
        </w:rPr>
        <w:t>.</w:t>
      </w:r>
    </w:p>
    <w:p w14:paraId="663828A7" w14:textId="0AC2A980" w:rsidR="00667E1D" w:rsidRDefault="00667E1D" w:rsidP="00C11F99">
      <w:pPr>
        <w:rPr>
          <w:rFonts w:ascii="Calibri" w:hAnsi="Calibri"/>
          <w:b/>
          <w:sz w:val="20"/>
          <w:szCs w:val="20"/>
        </w:rPr>
      </w:pPr>
    </w:p>
    <w:p w14:paraId="137C83EF" w14:textId="77777777" w:rsidR="00667E1D" w:rsidRDefault="00667E1D" w:rsidP="00C11F99">
      <w:pPr>
        <w:spacing w:after="120"/>
        <w:rPr>
          <w:rFonts w:ascii="Calibri" w:hAnsi="Calibri"/>
          <w:b/>
          <w:sz w:val="20"/>
          <w:szCs w:val="20"/>
        </w:rPr>
      </w:pPr>
      <w:r>
        <w:rPr>
          <w:rFonts w:ascii="Calibri" w:hAnsi="Calibri"/>
          <w:color w:val="333333"/>
          <w:sz w:val="20"/>
          <w:szCs w:val="20"/>
          <w:lang w:eastAsia="fr-FR"/>
        </w:rPr>
        <w:t>It contains the following detailed information:</w:t>
      </w:r>
    </w:p>
    <w:p w14:paraId="2ADE2591"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Suppliers/Vendors of Northwind – who supply to the company.</w:t>
      </w:r>
    </w:p>
    <w:p w14:paraId="2753F8EE"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Customers of Northwind – who buy from Northwind</w:t>
      </w:r>
    </w:p>
    <w:p w14:paraId="591AC667" w14:textId="3A0E12BA" w:rsidR="00C77CE5" w:rsidRPr="009B5CBC" w:rsidRDefault="00667E1D" w:rsidP="00C77CE5">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Employee details of Northwind traders – who work for Northwind</w:t>
      </w:r>
    </w:p>
    <w:p w14:paraId="1C1328E4" w14:textId="26147B49" w:rsidR="00C77CE5" w:rsidRDefault="00C77CE5" w:rsidP="00C77CE5">
      <w:pPr>
        <w:spacing w:after="120"/>
        <w:rPr>
          <w:rFonts w:ascii="Calibri" w:hAnsi="Calibri"/>
          <w:color w:val="333333"/>
          <w:sz w:val="20"/>
          <w:szCs w:val="20"/>
          <w:lang w:eastAsia="fr-FR"/>
        </w:rPr>
      </w:pPr>
    </w:p>
    <w:sdt>
      <w:sdtPr>
        <w:rPr>
          <w:rtl/>
        </w:rPr>
        <w:id w:val="-2025469692"/>
        <w:placeholder>
          <w:docPart w:val="68981AE098EC404D8FA88428092F8694"/>
        </w:placeholder>
      </w:sdtPr>
      <w:sdtContent>
        <w:sdt>
          <w:sdtPr>
            <w:rPr>
              <w:rtl/>
            </w:rPr>
            <w:id w:val="-30113943"/>
            <w:placeholder>
              <w:docPart w:val="68981AE098EC404D8FA88428092F8694"/>
            </w:placeholder>
          </w:sdtPr>
          <w:sdtContent>
            <w:p w14:paraId="4A48E823" w14:textId="77777777" w:rsidR="00C77CE5" w:rsidRDefault="00C77CE5" w:rsidP="00C77CE5">
              <w:pPr>
                <w:keepNext/>
                <w:bidi/>
                <w:jc w:val="right"/>
                <w:rPr>
                  <w:rtl/>
                </w:rPr>
              </w:pPr>
              <w:r w:rsidRPr="009140BE">
                <w:rPr>
                  <w:lang w:val="it-IT"/>
                </w:rPr>
                <w:t xml:space="preserve">The </w:t>
              </w:r>
              <w:r w:rsidRPr="000A543A">
                <w:rPr>
                  <w:lang w:val="it-IT"/>
                </w:rPr>
                <w:t>Northwind sample database (Northwind.mdb) is included with all versions of Access. It provides data you can experiment with and database objects that demonstrate features you might want to implement in your own databases.</w:t>
              </w:r>
            </w:p>
          </w:sdtContent>
        </w:sdt>
        <w:sdt>
          <w:sdtPr>
            <w:rPr>
              <w:rFonts w:eastAsia="Times New Roman"/>
              <w:sz w:val="20"/>
              <w:szCs w:val="20"/>
              <w:lang w:eastAsia="en-US"/>
            </w:rPr>
            <w:id w:val="1933238995"/>
            <w:placeholder>
              <w:docPart w:val="68981AE098EC404D8FA88428092F8694"/>
            </w:placeholder>
          </w:sdtPr>
          <w:sdtEndPr>
            <w:rPr>
              <w:sz w:val="24"/>
              <w:szCs w:val="24"/>
              <w:rtl/>
            </w:rPr>
          </w:sdtEndPr>
          <w:sdtContent>
            <w:p w14:paraId="69FE69EB" w14:textId="77777777" w:rsidR="00C77CE5" w:rsidRDefault="00C77CE5" w:rsidP="00C77CE5">
              <w:pPr>
                <w:pStyle w:val="NormalWeb"/>
                <w:keepNext/>
                <w:spacing w:line="360" w:lineRule="auto"/>
              </w:pPr>
              <w:r w:rsidRPr="009140BE">
                <w:rPr>
                  <w:lang w:val="it-IT"/>
                </w:rPr>
                <w:t xml:space="preserve">Using Northwind, you can become familiar </w:t>
              </w:r>
              <w:r w:rsidRPr="000A543A">
                <w:rPr>
                  <w:lang w:val="it-IT"/>
                </w:rPr>
                <w:t xml:space="preserve">with how a relational database is structured and </w:t>
              </w:r>
              <w:r w:rsidRPr="009140BE">
                <w:rPr>
                  <w:lang w:val="it-IT"/>
                </w:rPr>
                <w:t>how the database objects work together to help you enter, store, manipulate, and print your data.</w:t>
              </w:r>
            </w:p>
            <w:p w14:paraId="65F3852C" w14:textId="534623F1" w:rsidR="00C77CE5" w:rsidRPr="009B5CBC" w:rsidRDefault="00000000" w:rsidP="009B5CBC">
              <w:pPr>
                <w:keepNext/>
                <w:bidi/>
                <w:jc w:val="right"/>
              </w:pPr>
            </w:p>
          </w:sdtContent>
        </w:sdt>
      </w:sdtContent>
    </w:sdt>
    <w:p w14:paraId="11C5234A" w14:textId="1ED00FCD" w:rsidR="000A543A" w:rsidRDefault="000A543A" w:rsidP="00C77CE5">
      <w:pPr>
        <w:spacing w:after="120"/>
      </w:pPr>
      <w:commentRangeStart w:id="11"/>
      <w:r w:rsidRPr="000A543A">
        <w:rPr>
          <w:u w:val="dash"/>
        </w:rPr>
        <w:t>Adventure</w:t>
      </w:r>
      <w:commentRangeEnd w:id="11"/>
      <w:r w:rsidR="007B2972">
        <w:rPr>
          <w:rStyle w:val="CommentReference"/>
        </w:rPr>
        <w:commentReference w:id="11"/>
      </w:r>
      <w:r w:rsidRPr="000A543A">
        <w:rPr>
          <w:u w:val="dash"/>
        </w:rPr>
        <w:t xml:space="preserve"> Works Cycles</w:t>
      </w:r>
      <w:r>
        <w:t xml:space="preserve">, the </w:t>
      </w:r>
      <w:r>
        <w:rPr>
          <w:u w:val="dashDotDotHeavy"/>
        </w:rPr>
        <w:t>fictitious company</w:t>
      </w:r>
      <w:r>
        <w:t xml:space="preserve"> on which the </w:t>
      </w:r>
      <w:proofErr w:type="spellStart"/>
      <w:r w:rsidRPr="000A543A">
        <w:rPr>
          <w:u w:val="dashDotHeavy"/>
        </w:rPr>
        <w:t>AdventureWorks</w:t>
      </w:r>
      <w:proofErr w:type="spellEnd"/>
      <w:r w:rsidRPr="000A543A">
        <w:t xml:space="preserve"> sample</w:t>
      </w:r>
      <w:r>
        <w:t xml:space="preserve"> </w:t>
      </w:r>
      <w:r w:rsidRPr="000A543A">
        <w:t>databases are based</w:t>
      </w:r>
      <w:r>
        <w:t xml:space="preserve">, is a large, </w:t>
      </w:r>
      <w:r w:rsidRPr="000A543A">
        <w:rPr>
          <w:u w:val="dashedHeavy"/>
        </w:rPr>
        <w:t>multinational</w:t>
      </w:r>
      <w:r>
        <w:t xml:space="preserve"> </w:t>
      </w:r>
      <w:r w:rsidRPr="000A543A">
        <w:t>manufacturing</w:t>
      </w:r>
      <w:r>
        <w:t xml:space="preserve"> </w:t>
      </w:r>
      <w:r w:rsidRPr="000A543A">
        <w:rPr>
          <w:u w:val="wavyDouble"/>
        </w:rPr>
        <w:t>company</w:t>
      </w:r>
      <w:r>
        <w:t xml:space="preserve">. The company </w:t>
      </w:r>
      <w:r>
        <w:rPr>
          <w:u w:val="wavyHeavy"/>
        </w:rPr>
        <w:t>manufactures</w:t>
      </w:r>
      <w:r>
        <w:t xml:space="preserve"> and </w:t>
      </w:r>
      <w:r>
        <w:rPr>
          <w:u w:val="dashLong"/>
        </w:rPr>
        <w:t>sells metal</w:t>
      </w:r>
      <w:r>
        <w:t xml:space="preserve"> and </w:t>
      </w:r>
      <w:r>
        <w:rPr>
          <w:u w:val="dashLongHeavy"/>
        </w:rPr>
        <w:t>composite</w:t>
      </w:r>
      <w:r>
        <w:t xml:space="preserve"> bicycles to </w:t>
      </w:r>
      <w:r>
        <w:rPr>
          <w:u w:val="dotDash"/>
        </w:rPr>
        <w:t>North</w:t>
      </w:r>
      <w:r>
        <w:t xml:space="preserve">, </w:t>
      </w:r>
      <w:r>
        <w:rPr>
          <w:u w:val="dotDotDash"/>
        </w:rPr>
        <w:t>European</w:t>
      </w:r>
      <w:r>
        <w:t xml:space="preserve"> and </w:t>
      </w:r>
      <w:r>
        <w:rPr>
          <w:u w:val="dotted"/>
        </w:rPr>
        <w:t>Asian</w:t>
      </w:r>
      <w:r>
        <w:t xml:space="preserve"> commercial markets. While its </w:t>
      </w:r>
      <w:r>
        <w:rPr>
          <w:u w:val="dottedHeavy"/>
        </w:rPr>
        <w:t>base operation</w:t>
      </w:r>
      <w:r>
        <w:t xml:space="preserve"> </w:t>
      </w:r>
      <w:proofErr w:type="gramStart"/>
      <w:r>
        <w:t>is located in</w:t>
      </w:r>
      <w:proofErr w:type="gramEnd"/>
      <w:r>
        <w:t xml:space="preserve"> </w:t>
      </w:r>
      <w:r>
        <w:rPr>
          <w:u w:val="double"/>
        </w:rPr>
        <w:t>Bothell</w:t>
      </w:r>
      <w:r>
        <w:t xml:space="preserve">, </w:t>
      </w:r>
      <w:r>
        <w:rPr>
          <w:u w:val="single"/>
        </w:rPr>
        <w:t>Washington</w:t>
      </w:r>
      <w:r>
        <w:t xml:space="preserve"> with 290 </w:t>
      </w:r>
      <w:r>
        <w:rPr>
          <w:u w:val="thick"/>
        </w:rPr>
        <w:t>employees</w:t>
      </w:r>
      <w:r>
        <w:t xml:space="preserve">, several regional sales teams are </w:t>
      </w:r>
      <w:r>
        <w:rPr>
          <w:u w:val="wave"/>
        </w:rPr>
        <w:t>located throughout</w:t>
      </w:r>
      <w:r>
        <w:t xml:space="preserve"> their </w:t>
      </w:r>
      <w:r>
        <w:rPr>
          <w:u w:val="words"/>
        </w:rPr>
        <w:t>market base</w:t>
      </w:r>
      <w:r>
        <w:t>.</w:t>
      </w:r>
    </w:p>
    <w:p w14:paraId="2EFAEB50" w14:textId="6B222C9C" w:rsidR="000A543A" w:rsidRDefault="000A543A" w:rsidP="00C77CE5">
      <w:pPr>
        <w:spacing w:after="120"/>
      </w:pPr>
      <w:r>
        <w:t xml:space="preserve">Adventure Works Cycles, the fictitious company on which the </w:t>
      </w:r>
      <w:proofErr w:type="spellStart"/>
      <w:r>
        <w:t>AdventureWorks</w:t>
      </w:r>
      <w:proofErr w:type="spellEnd"/>
      <w:r>
        <w:t xml:space="preserve"> sample </w:t>
      </w:r>
      <w:r w:rsidRPr="000A543A">
        <w:rPr>
          <w:dstrike/>
        </w:rPr>
        <w:t>databases are based, is a large</w:t>
      </w:r>
      <w:r>
        <w:t>, multinational manufacturing company.</w:t>
      </w:r>
    </w:p>
    <w:p w14:paraId="4A82263F" w14:textId="77777777" w:rsidR="00E83C20" w:rsidRDefault="00E83C20" w:rsidP="00C77CE5">
      <w:pPr>
        <w:spacing w:after="120"/>
      </w:pPr>
    </w:p>
    <w:tbl>
      <w:tblPr>
        <w:tblStyle w:val="TableGrid2"/>
        <w:tblW w:w="1030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06"/>
      </w:tblGrid>
      <w:tr w:rsidR="00E83C20" w:rsidRPr="00A92693" w14:paraId="5B087BAE" w14:textId="77777777" w:rsidTr="00CC5938">
        <w:trPr>
          <w:trHeight w:val="926"/>
        </w:trPr>
        <w:tc>
          <w:tcPr>
            <w:tcW w:w="10306" w:type="dxa"/>
          </w:tcPr>
          <w:p w14:paraId="270DE49F" w14:textId="7F9E8397" w:rsidR="00E83C20" w:rsidRPr="00A92693" w:rsidRDefault="00E83C20" w:rsidP="00CC5938">
            <w:pPr>
              <w:rPr>
                <w:rFonts w:ascii="Calibri" w:hAnsi="Calibri" w:cs="Calibri"/>
                <w:sz w:val="20"/>
                <w:szCs w:val="20"/>
              </w:rPr>
            </w:pPr>
            <w:r w:rsidRPr="00A92693">
              <w:rPr>
                <w:rFonts w:ascii="Calibri" w:hAnsi="Calibri" w:cs="Calibri"/>
                <w:noProof/>
              </w:rPr>
              <mc:AlternateContent>
                <mc:Choice Requires="wps">
                  <w:drawing>
                    <wp:anchor distT="0" distB="0" distL="114300" distR="114300" simplePos="0" relativeHeight="251668495" behindDoc="0" locked="0" layoutInCell="1" allowOverlap="1" wp14:anchorId="4065ABEC" wp14:editId="377CEFEC">
                      <wp:simplePos x="0" y="0"/>
                      <wp:positionH relativeFrom="column">
                        <wp:posOffset>-82641</wp:posOffset>
                      </wp:positionH>
                      <wp:positionV relativeFrom="paragraph">
                        <wp:posOffset>4536</wp:posOffset>
                      </wp:positionV>
                      <wp:extent cx="5969000" cy="571500"/>
                      <wp:effectExtent l="0" t="0" r="0" b="0"/>
                      <wp:wrapNone/>
                      <wp:docPr id="652331795" name="Rectangle 22"/>
                      <wp:cNvGraphicFramePr/>
                      <a:graphic xmlns:a="http://schemas.openxmlformats.org/drawingml/2006/main">
                        <a:graphicData uri="http://schemas.microsoft.com/office/word/2010/wordprocessingShape">
                          <wps:wsp>
                            <wps:cNvSpPr/>
                            <wps:spPr>
                              <a:xfrm>
                                <a:off x="0" y="0"/>
                                <a:ext cx="5969000" cy="571500"/>
                              </a:xfrm>
                              <a:prstGeom prst="rect">
                                <a:avLst/>
                              </a:prstGeom>
                              <a:noFill/>
                              <a:ln w="12700" cap="flat" cmpd="sng" algn="ctr">
                                <a:noFill/>
                                <a:prstDash val="solid"/>
                                <a:miter lim="800000"/>
                              </a:ln>
                              <a:effectLst/>
                            </wps:spPr>
                            <wps:txbx>
                              <w:txbxContent>
                                <w:p w14:paraId="51E3FDB6" w14:textId="77777777" w:rsidR="00E83C20" w:rsidRPr="008261AA" w:rsidRDefault="00E83C20" w:rsidP="00E83C20">
                                  <w:pPr>
                                    <w:jc w:val="center"/>
                                    <w:rPr>
                                      <w:rFonts w:ascii="Calibri" w:hAnsi="Calibri" w:cs="Calibri"/>
                                      <w:b/>
                                      <w:color w:val="000000"/>
                                      <w:sz w:val="28"/>
                                      <w:szCs w:val="28"/>
                                    </w:rPr>
                                  </w:pPr>
                                  <w:r w:rsidRPr="008261AA">
                                    <w:rPr>
                                      <w:rFonts w:ascii="Calibri" w:hAnsi="Calibri" w:cs="Calibri"/>
                                      <w:b/>
                                      <w:color w:val="000000"/>
                                      <w:sz w:val="28"/>
                                      <w:szCs w:val="28"/>
                                    </w:rPr>
                                    <w:t>REGISTRATION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65ABEC" id="Rectangle 22" o:spid="_x0000_s1027" style="position:absolute;margin-left:-6.5pt;margin-top:.35pt;width:470pt;height:45pt;z-index:2516684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" filled="f" stroked="f" strokeweight="1pt">
                      <v:textbox>
                        <w:txbxContent>
                          <w:p w14:paraId="51E3FDB6" w14:textId="77777777" w:rsidR="00E83C20" w:rsidRPr="008261AA" w:rsidRDefault="00E83C20" w:rsidP="00E83C20">
                            <w:pPr>
                              <w:jc w:val="center"/>
                              <w:rPr>
                                <w:rFonts w:ascii="Calibri" w:hAnsi="Calibri" w:cs="Calibri"/>
                                <w:b/>
                                <w:color w:val="000000"/>
                                <w:sz w:val="28"/>
                                <w:szCs w:val="28"/>
                              </w:rPr>
                            </w:pPr>
                            <w:r w:rsidRPr="008261AA">
                              <w:rPr>
                                <w:rFonts w:ascii="Calibri" w:hAnsi="Calibri" w:cs="Calibri"/>
                                <w:b/>
                                <w:color w:val="000000"/>
                                <w:sz w:val="28"/>
                                <w:szCs w:val="28"/>
                              </w:rPr>
                              <w:t>REGISTRATION FORM</w:t>
                            </w:r>
                          </w:p>
                        </w:txbxContent>
                      </v:textbox>
                    </v:rect>
                  </w:pict>
                </mc:Fallback>
              </mc:AlternateContent>
            </w:r>
          </w:p>
        </w:tc>
      </w:tr>
      <w:tr w:rsidR="00E83C20" w:rsidRPr="00A92693" w14:paraId="435C536D" w14:textId="77777777" w:rsidTr="00CC5938">
        <w:trPr>
          <w:trHeight w:val="1968"/>
        </w:trPr>
        <w:tc>
          <w:tcPr>
            <w:tcW w:w="10306" w:type="dxa"/>
          </w:tcPr>
          <w:p w14:paraId="6F7DACD5" w14:textId="7F2B3428" w:rsidR="00E83C20" w:rsidRPr="00A92693" w:rsidRDefault="009B5CBC" w:rsidP="00CC5938">
            <w:pPr>
              <w:jc w:val="right"/>
              <w:rPr>
                <w:rFonts w:ascii="Calibri" w:hAnsi="Calibri" w:cs="Calibri"/>
                <w:sz w:val="20"/>
                <w:szCs w:val="20"/>
              </w:rPr>
            </w:pPr>
            <w:r w:rsidRPr="00A92693">
              <w:rPr>
                <w:rFonts w:ascii="Calibri" w:hAnsi="Calibri" w:cs="Calibri"/>
                <w:noProof/>
                <w:color w:val="000000"/>
              </w:rPr>
              <w:drawing>
                <wp:anchor distT="0" distB="0" distL="114300" distR="114300" simplePos="0" relativeHeight="251673615" behindDoc="0" locked="0" layoutInCell="1" allowOverlap="1" wp14:anchorId="68922723" wp14:editId="552DA600">
                  <wp:simplePos x="0" y="0"/>
                  <wp:positionH relativeFrom="column">
                    <wp:posOffset>990600</wp:posOffset>
                  </wp:positionH>
                  <wp:positionV relativeFrom="paragraph">
                    <wp:posOffset>-42545</wp:posOffset>
                  </wp:positionV>
                  <wp:extent cx="3513772" cy="851824"/>
                  <wp:effectExtent l="0" t="0" r="0" b="5715"/>
                  <wp:wrapNone/>
                  <wp:docPr id="1394652383" name="Picture 6" descr="A logo for a bicycl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0215" name="Picture 6" descr="A logo for a bicycle company&#10;&#10;AI-generated content may be incorrect."/>
                          <pic:cNvPicPr>
                            <a:picLocks noChangeAspect="1"/>
                          </pic:cNvPicPr>
                        </pic:nvPicPr>
                        <pic:blipFill>
                          <a:blip r:embed="rId18">
                            <a:duotone>
                              <a:prstClr val="black"/>
                              <a:srgbClr val="FFFF00">
                                <a:tint val="45000"/>
                                <a:satMod val="400000"/>
                              </a:srgbClr>
                            </a:duotone>
                            <a:alphaModFix amt="24000"/>
                            <a:extLst>
                              <a:ext uri="{28A0092B-C50C-407E-A947-70E740481C1C}">
                                <a14:useLocalDpi xmlns:a14="http://schemas.microsoft.com/office/drawing/2010/main" val="0"/>
                              </a:ext>
                            </a:extLst>
                          </a:blip>
                          <a:stretch>
                            <a:fillRect/>
                          </a:stretch>
                        </pic:blipFill>
                        <pic:spPr>
                          <a:xfrm>
                            <a:off x="0" y="0"/>
                            <a:ext cx="3513772" cy="851824"/>
                          </a:xfrm>
                          <a:prstGeom prst="ellipse">
                            <a:avLst/>
                          </a:prstGeom>
                        </pic:spPr>
                      </pic:pic>
                    </a:graphicData>
                  </a:graphic>
                  <wp14:sizeRelH relativeFrom="margin">
                    <wp14:pctWidth>0</wp14:pctWidth>
                  </wp14:sizeRelH>
                  <wp14:sizeRelV relativeFrom="margin">
                    <wp14:pctHeight>0</wp14:pctHeight>
                  </wp14:sizeRelV>
                </wp:anchor>
              </w:drawing>
            </w:r>
            <w:r w:rsidR="00E83C20" w:rsidRPr="00A92693">
              <w:rPr>
                <w:rFonts w:ascii="Calibri" w:hAnsi="Calibri" w:cs="Calibri"/>
                <w:b/>
                <w:noProof/>
                <w:color w:val="000000"/>
              </w:rPr>
              <mc:AlternateContent>
                <mc:Choice Requires="wps">
                  <w:drawing>
                    <wp:anchor distT="0" distB="0" distL="114300" distR="114300" simplePos="0" relativeHeight="251660303" behindDoc="0" locked="0" layoutInCell="1" allowOverlap="1" wp14:anchorId="174B350C" wp14:editId="1E211046">
                      <wp:simplePos x="0" y="0"/>
                      <wp:positionH relativeFrom="column">
                        <wp:posOffset>446405</wp:posOffset>
                      </wp:positionH>
                      <wp:positionV relativeFrom="paragraph">
                        <wp:posOffset>861604</wp:posOffset>
                      </wp:positionV>
                      <wp:extent cx="5016500" cy="368300"/>
                      <wp:effectExtent l="0" t="0" r="0" b="0"/>
                      <wp:wrapNone/>
                      <wp:docPr id="771623779" name="Rectangle 7"/>
                      <wp:cNvGraphicFramePr/>
                      <a:graphic xmlns:a="http://schemas.openxmlformats.org/drawingml/2006/main">
                        <a:graphicData uri="http://schemas.microsoft.com/office/word/2010/wordprocessingShape">
                          <wps:wsp>
                            <wps:cNvSpPr/>
                            <wps:spPr>
                              <a:xfrm>
                                <a:off x="0" y="0"/>
                                <a:ext cx="5016500" cy="368300"/>
                              </a:xfrm>
                              <a:prstGeom prst="rect">
                                <a:avLst/>
                              </a:prstGeom>
                              <a:gradFill flip="none" rotWithShape="1">
                                <a:gsLst>
                                  <a:gs pos="0">
                                    <a:sysClr val="window" lastClr="FFFFFF"/>
                                  </a:gs>
                                  <a:gs pos="26000">
                                    <a:srgbClr val="4472C4">
                                      <a:lumMod val="45000"/>
                                      <a:lumOff val="55000"/>
                                    </a:srgbClr>
                                  </a:gs>
                                  <a:gs pos="97000">
                                    <a:sysClr val="window" lastClr="FFFFFF"/>
                                  </a:gs>
                                  <a:gs pos="65000">
                                    <a:srgbClr val="4472C4">
                                      <a:lumMod val="30000"/>
                                      <a:lumOff val="70000"/>
                                    </a:srgbClr>
                                  </a:gs>
                                </a:gsLst>
                                <a:lin ang="5400000" scaled="1"/>
                                <a:tileRect/>
                              </a:gradFill>
                              <a:ln w="12700" cap="flat" cmpd="sng" algn="ctr">
                                <a:noFill/>
                                <a:prstDash val="solid"/>
                                <a:miter lim="800000"/>
                              </a:ln>
                              <a:effectLst/>
                            </wps:spPr>
                            <wps:txbx>
                              <w:txbxContent>
                                <w:p w14:paraId="5042F87E" w14:textId="77777777" w:rsidR="00E83C20" w:rsidRPr="008261AA" w:rsidRDefault="00E83C20" w:rsidP="00E83C20">
                                  <w:pPr>
                                    <w:jc w:val="center"/>
                                    <w:rPr>
                                      <w:rFonts w:ascii="Calibri" w:hAnsi="Calibri" w:cs="Calibri"/>
                                      <w:color w:val="000000"/>
                                      <w:sz w:val="28"/>
                                      <w:szCs w:val="28"/>
                                    </w:rPr>
                                  </w:pPr>
                                  <w:r w:rsidRPr="008261AA">
                                    <w:rPr>
                                      <w:rFonts w:ascii="Calibri" w:hAnsi="Calibri" w:cs="Calibri"/>
                                      <w:color w:val="000000"/>
                                      <w:sz w:val="28"/>
                                      <w:szCs w:val="28"/>
                                    </w:rPr>
                                    <w:t>Please read all instructions carefully before filling out the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4B350C" id="Rectangle 7" o:spid="_x0000_s1028" style="position:absolute;left:0;text-align:left;margin-left:35.15pt;margin-top:67.85pt;width:395pt;height:29pt;z-index:2516603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" fillcolor="window" stroked="f" strokeweight="1pt">
                      <v:fill color2="window" rotate="t" colors="0 window;17039f #abc0e4;42598f #c7d5ed;63570f window" focus="100%" type="gradient"/>
                      <v:textbox>
                        <w:txbxContent>
                          <w:p w14:paraId="5042F87E" w14:textId="77777777" w:rsidR="00E83C20" w:rsidRPr="008261AA" w:rsidRDefault="00E83C20" w:rsidP="00E83C20">
                            <w:pPr>
                              <w:jc w:val="center"/>
                              <w:rPr>
                                <w:rFonts w:ascii="Calibri" w:hAnsi="Calibri" w:cs="Calibri"/>
                                <w:color w:val="000000"/>
                                <w:sz w:val="28"/>
                                <w:szCs w:val="28"/>
                              </w:rPr>
                            </w:pPr>
                            <w:r w:rsidRPr="008261AA">
                              <w:rPr>
                                <w:rFonts w:ascii="Calibri" w:hAnsi="Calibri" w:cs="Calibri"/>
                                <w:color w:val="000000"/>
                                <w:sz w:val="28"/>
                                <w:szCs w:val="28"/>
                              </w:rPr>
                              <w:t>Please read all instructions carefully before filling out the form.</w:t>
                            </w:r>
                          </w:p>
                        </w:txbxContent>
                      </v:textbox>
                    </v:rect>
                  </w:pict>
                </mc:Fallback>
              </mc:AlternateContent>
            </w:r>
          </w:p>
        </w:tc>
      </w:tr>
      <w:tr w:rsidR="00E83C20" w:rsidRPr="00A92693" w14:paraId="42A85024" w14:textId="77777777" w:rsidTr="00CC5938">
        <w:trPr>
          <w:trHeight w:val="4506"/>
        </w:trPr>
        <w:tc>
          <w:tcPr>
            <w:tcW w:w="10306" w:type="dxa"/>
          </w:tcPr>
          <w:p w14:paraId="47F953BD" w14:textId="77777777" w:rsidR="00E83C20" w:rsidRDefault="00E83C20" w:rsidP="00CC5938">
            <w:pPr>
              <w:spacing w:line="360" w:lineRule="auto"/>
              <w:rPr>
                <w:rFonts w:ascii="Calibri" w:hAnsi="Calibri" w:cs="Calibri"/>
                <w:b/>
                <w:color w:val="000000"/>
                <w:sz w:val="20"/>
                <w:szCs w:val="20"/>
              </w:rPr>
            </w:pPr>
          </w:p>
          <w:p w14:paraId="430E5D04" w14:textId="77777777" w:rsidR="00E83C20" w:rsidRPr="00A92693" w:rsidRDefault="00E83C20" w:rsidP="00CC5938">
            <w:pPr>
              <w:spacing w:line="360" w:lineRule="auto"/>
              <w:rPr>
                <w:rFonts w:ascii="Calibri" w:hAnsi="Calibri" w:cs="Calibri"/>
                <w:b/>
                <w:color w:val="000000"/>
                <w:sz w:val="20"/>
                <w:szCs w:val="20"/>
              </w:rPr>
            </w:pPr>
            <w:r w:rsidRPr="00A92693">
              <w:rPr>
                <w:rFonts w:ascii="Calibri" w:hAnsi="Calibri" w:cs="Calibri"/>
                <w:b/>
                <w:color w:val="000000"/>
                <w:sz w:val="20"/>
                <w:szCs w:val="20"/>
              </w:rPr>
              <w:t>PERSONAL INFORMATION</w:t>
            </w:r>
          </w:p>
          <w:p w14:paraId="191336C0" w14:textId="77777777" w:rsidR="00E83C20" w:rsidRPr="00A92693" w:rsidRDefault="00E83C20" w:rsidP="00CC5938">
            <w:pPr>
              <w:spacing w:line="36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1327" behindDoc="0" locked="0" layoutInCell="1" allowOverlap="1" wp14:anchorId="70AF6C77" wp14:editId="14E0FE8E">
                      <wp:simplePos x="0" y="0"/>
                      <wp:positionH relativeFrom="column">
                        <wp:posOffset>757187</wp:posOffset>
                      </wp:positionH>
                      <wp:positionV relativeFrom="paragraph">
                        <wp:posOffset>199930</wp:posOffset>
                      </wp:positionV>
                      <wp:extent cx="3568700" cy="311785"/>
                      <wp:effectExtent l="0" t="0" r="12700" b="12065"/>
                      <wp:wrapNone/>
                      <wp:docPr id="720057604" name="Rectangle 13"/>
                      <wp:cNvGraphicFramePr/>
                      <a:graphic xmlns:a="http://schemas.openxmlformats.org/drawingml/2006/main">
                        <a:graphicData uri="http://schemas.microsoft.com/office/word/2010/wordprocessingShape">
                          <wps:wsp>
                            <wps:cNvSpPr/>
                            <wps:spPr>
                              <a:xfrm>
                                <a:off x="0" y="0"/>
                                <a:ext cx="3568700" cy="311785"/>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2887664E" w14:textId="77777777" w:rsidR="00E83C20" w:rsidRPr="00F562F3" w:rsidRDefault="00E83C20" w:rsidP="00E83C20">
                                  <w:pPr>
                                    <w:rPr>
                                      <w:rFonts w:ascii="Calibri" w:hAnsi="Calibri" w:cs="Calibri"/>
                                      <w:color w:val="000000"/>
                                      <w:sz w:val="22"/>
                                      <w:szCs w:val="22"/>
                                    </w:rPr>
                                  </w:pPr>
                                  <w:r w:rsidRPr="00F562F3">
                                    <w:rPr>
                                      <w:rFonts w:ascii="Calibri" w:hAnsi="Calibri" w:cs="Calibri"/>
                                      <w:color w:val="000000"/>
                                      <w:sz w:val="22"/>
                                      <w:szCs w:val="22"/>
                                    </w:rPr>
                                    <w:t>Andrew Fuller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AF6C77" id="Rectangle 13" o:spid="_x0000_s1029" style="position:absolute;margin-left:59.6pt;margin-top:15.75pt;width:281pt;height:24.55pt;z-index:25166132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" fillcolor="window" strokecolor="#d0cece" strokeweight="1pt">
                      <v:fill r:id="rId19" o:title="" color2="#e7e6e6" type="pattern"/>
                      <v:textbox>
                        <w:txbxContent>
                          <w:p w14:paraId="2887664E" w14:textId="77777777" w:rsidR="00E83C20" w:rsidRPr="00F562F3" w:rsidRDefault="00E83C20" w:rsidP="00E83C20">
                            <w:pPr>
                              <w:rPr>
                                <w:rFonts w:ascii="Calibri" w:hAnsi="Calibri" w:cs="Calibri"/>
                                <w:color w:val="000000"/>
                                <w:sz w:val="22"/>
                                <w:szCs w:val="22"/>
                              </w:rPr>
                            </w:pPr>
                            <w:r w:rsidRPr="00F562F3">
                              <w:rPr>
                                <w:rFonts w:ascii="Calibri" w:hAnsi="Calibri" w:cs="Calibri"/>
                                <w:color w:val="000000"/>
                                <w:sz w:val="22"/>
                                <w:szCs w:val="22"/>
                              </w:rPr>
                              <w:t>Andrew Fuller</w:t>
                            </w:r>
                          </w:p>
                        </w:txbxContent>
                      </v:textbox>
                    </v:rect>
                  </w:pict>
                </mc:Fallback>
              </mc:AlternateContent>
            </w:r>
          </w:p>
          <w:p w14:paraId="1128247E" w14:textId="77777777" w:rsidR="00E83C20" w:rsidRPr="00A92693" w:rsidRDefault="00E83C20" w:rsidP="00CC5938">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2351" behindDoc="0" locked="0" layoutInCell="1" allowOverlap="1" wp14:anchorId="169241AA" wp14:editId="03EDD374">
                      <wp:simplePos x="0" y="0"/>
                      <wp:positionH relativeFrom="column">
                        <wp:posOffset>757187</wp:posOffset>
                      </wp:positionH>
                      <wp:positionV relativeFrom="paragraph">
                        <wp:posOffset>446945</wp:posOffset>
                      </wp:positionV>
                      <wp:extent cx="3568700" cy="311150"/>
                      <wp:effectExtent l="0" t="0" r="12700" b="12700"/>
                      <wp:wrapNone/>
                      <wp:docPr id="2096933790" name="Rectangle 13"/>
                      <wp:cNvGraphicFramePr/>
                      <a:graphic xmlns:a="http://schemas.openxmlformats.org/drawingml/2006/main">
                        <a:graphicData uri="http://schemas.microsoft.com/office/word/2010/wordprocessingShape">
                          <wps:wsp>
                            <wps:cNvSpPr/>
                            <wps:spPr>
                              <a:xfrm>
                                <a:off x="0" y="0"/>
                                <a:ext cx="3568700" cy="311150"/>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77060B53" w14:textId="77777777" w:rsidR="00E83C20" w:rsidRPr="00F562F3" w:rsidRDefault="00E83C20" w:rsidP="00E83C20">
                                  <w:pPr>
                                    <w:rPr>
                                      <w:rFonts w:ascii="Calibri" w:hAnsi="Calibri" w:cs="Calibri"/>
                                      <w:color w:val="000000"/>
                                      <w:sz w:val="22"/>
                                      <w:szCs w:val="22"/>
                                    </w:rPr>
                                  </w:pPr>
                                  <w:r w:rsidRPr="00F562F3">
                                    <w:rPr>
                                      <w:rFonts w:ascii="Calibri" w:hAnsi="Calibri" w:cs="Calibri"/>
                                      <w:color w:val="000000"/>
                                      <w:sz w:val="22"/>
                                      <w:szCs w:val="22"/>
                                    </w:rPr>
                                    <w:t>908 W. Capital Way</w:t>
                                  </w:r>
                                </w:p>
                                <w:p w14:paraId="3DED5521" w14:textId="77777777" w:rsidR="00E83C20" w:rsidRPr="008261AA" w:rsidRDefault="00E83C20" w:rsidP="00E83C20">
                                  <w:pPr>
                                    <w:rPr>
                                      <w:color w:val="000000"/>
                                    </w:rPr>
                                  </w:pPr>
                                </w:p>
                                <w:p w14:paraId="54E7B512" w14:textId="77777777" w:rsidR="00E83C20" w:rsidRDefault="00E83C20" w:rsidP="00E83C2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241AA" id="_x0000_s1030" style="position:absolute;margin-left:59.6pt;margin-top:35.2pt;width:281pt;height:24.5pt;z-index:2516623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" fillcolor="window" strokecolor="#d0cece" strokeweight="1pt">
                      <v:fill r:id="rId19" o:title="" color2="#e7e6e6" type="pattern"/>
                      <v:textbox>
                        <w:txbxContent>
                          <w:p w14:paraId="77060B53" w14:textId="77777777" w:rsidR="00E83C20" w:rsidRPr="00F562F3" w:rsidRDefault="00E83C20" w:rsidP="00E83C20">
                            <w:pPr>
                              <w:rPr>
                                <w:rFonts w:ascii="Calibri" w:hAnsi="Calibri" w:cs="Calibri"/>
                                <w:color w:val="000000"/>
                                <w:sz w:val="22"/>
                                <w:szCs w:val="22"/>
                              </w:rPr>
                            </w:pPr>
                            <w:r w:rsidRPr="00F562F3">
                              <w:rPr>
                                <w:rFonts w:ascii="Calibri" w:hAnsi="Calibri" w:cs="Calibri"/>
                                <w:color w:val="000000"/>
                                <w:sz w:val="22"/>
                                <w:szCs w:val="22"/>
                              </w:rPr>
                              <w:t>908 W. Capital Way</w:t>
                            </w:r>
                          </w:p>
                          <w:p w14:paraId="3DED5521" w14:textId="77777777" w:rsidR="00E83C20" w:rsidRPr="008261AA" w:rsidRDefault="00E83C20" w:rsidP="00E83C20">
                            <w:pPr>
                              <w:rPr>
                                <w:color w:val="000000"/>
                              </w:rPr>
                            </w:pPr>
                          </w:p>
                          <w:p w14:paraId="54E7B512" w14:textId="77777777" w:rsidR="00E83C20" w:rsidRDefault="00E83C20" w:rsidP="00E83C20"/>
                        </w:txbxContent>
                      </v:textbox>
                    </v:rect>
                  </w:pict>
                </mc:Fallback>
              </mc:AlternateContent>
            </w:r>
            <w:r w:rsidRPr="00A92693">
              <w:rPr>
                <w:rFonts w:ascii="Calibri" w:hAnsi="Calibri" w:cs="Calibri"/>
                <w:b/>
                <w:color w:val="000000"/>
                <w:sz w:val="20"/>
                <w:szCs w:val="20"/>
              </w:rPr>
              <w:t xml:space="preserve">Name      </w:t>
            </w:r>
            <w:proofErr w:type="gramStart"/>
            <w:r w:rsidRPr="00A92693">
              <w:rPr>
                <w:rFonts w:ascii="Calibri" w:hAnsi="Calibri" w:cs="Calibri"/>
                <w:b/>
                <w:color w:val="000000"/>
                <w:sz w:val="20"/>
                <w:szCs w:val="20"/>
              </w:rPr>
              <w:t xml:space="preserve">  :</w:t>
            </w:r>
            <w:proofErr w:type="gramEnd"/>
            <w:r w:rsidRPr="00A92693">
              <w:rPr>
                <w:rFonts w:ascii="Calibri" w:hAnsi="Calibri" w:cs="Calibri"/>
                <w:b/>
                <w:color w:val="000000"/>
                <w:sz w:val="20"/>
                <w:szCs w:val="20"/>
              </w:rPr>
              <w:t xml:space="preserve">  </w:t>
            </w:r>
          </w:p>
          <w:p w14:paraId="4C0CA6DA" w14:textId="77777777" w:rsidR="00E83C20" w:rsidRPr="00A92693" w:rsidRDefault="00E83C20" w:rsidP="00CC5938">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5423" behindDoc="0" locked="0" layoutInCell="1" allowOverlap="1" wp14:anchorId="55D5C190" wp14:editId="046F828A">
                      <wp:simplePos x="0" y="0"/>
                      <wp:positionH relativeFrom="column">
                        <wp:posOffset>757187</wp:posOffset>
                      </wp:positionH>
                      <wp:positionV relativeFrom="paragraph">
                        <wp:posOffset>423450</wp:posOffset>
                      </wp:positionV>
                      <wp:extent cx="3568700" cy="311150"/>
                      <wp:effectExtent l="0" t="0" r="12700" b="12700"/>
                      <wp:wrapNone/>
                      <wp:docPr id="761340791" name="Rectangle 13"/>
                      <wp:cNvGraphicFramePr/>
                      <a:graphic xmlns:a="http://schemas.openxmlformats.org/drawingml/2006/main">
                        <a:graphicData uri="http://schemas.microsoft.com/office/word/2010/wordprocessingShape">
                          <wps:wsp>
                            <wps:cNvSpPr/>
                            <wps:spPr>
                              <a:xfrm>
                                <a:off x="0" y="0"/>
                                <a:ext cx="3568700" cy="311150"/>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02C1434E" w14:textId="77777777" w:rsidR="00E83C20" w:rsidRPr="00F562F3" w:rsidRDefault="00E83C20" w:rsidP="00E83C20">
                                  <w:pPr>
                                    <w:rPr>
                                      <w:rFonts w:ascii="Calibri" w:hAnsi="Calibri" w:cs="Calibri"/>
                                      <w:color w:val="000000"/>
                                      <w:sz w:val="22"/>
                                      <w:szCs w:val="22"/>
                                    </w:rPr>
                                  </w:pPr>
                                  <w:r w:rsidRPr="00F562F3">
                                    <w:rPr>
                                      <w:rFonts w:ascii="Calibri" w:hAnsi="Calibri" w:cs="Calibri"/>
                                      <w:color w:val="000000"/>
                                      <w:sz w:val="22"/>
                                      <w:szCs w:val="22"/>
                                    </w:rPr>
                                    <w:t>WA, USA.</w:t>
                                  </w:r>
                                </w:p>
                                <w:p w14:paraId="4B3FB20B" w14:textId="77777777" w:rsidR="00E83C20" w:rsidRPr="008261AA" w:rsidRDefault="00E83C20" w:rsidP="00E83C20">
                                  <w:pPr>
                                    <w:rPr>
                                      <w:color w:val="000000"/>
                                    </w:rPr>
                                  </w:pPr>
                                </w:p>
                                <w:p w14:paraId="659E3E5E" w14:textId="77777777" w:rsidR="00E83C20" w:rsidRDefault="00E83C20" w:rsidP="00E83C2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D5C190" id="_x0000_s1031" style="position:absolute;margin-left:59.6pt;margin-top:33.35pt;width:281pt;height:24.5pt;z-index:2516654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" fillcolor="window" strokecolor="#d0cece" strokeweight="1pt">
                      <v:fill r:id="rId19" o:title="" color2="#e7e6e6" type="pattern"/>
                      <v:textbox>
                        <w:txbxContent>
                          <w:p w14:paraId="02C1434E" w14:textId="77777777" w:rsidR="00E83C20" w:rsidRPr="00F562F3" w:rsidRDefault="00E83C20" w:rsidP="00E83C20">
                            <w:pPr>
                              <w:rPr>
                                <w:rFonts w:ascii="Calibri" w:hAnsi="Calibri" w:cs="Calibri"/>
                                <w:color w:val="000000"/>
                                <w:sz w:val="22"/>
                                <w:szCs w:val="22"/>
                              </w:rPr>
                            </w:pPr>
                            <w:r w:rsidRPr="00F562F3">
                              <w:rPr>
                                <w:rFonts w:ascii="Calibri" w:hAnsi="Calibri" w:cs="Calibri"/>
                                <w:color w:val="000000"/>
                                <w:sz w:val="22"/>
                                <w:szCs w:val="22"/>
                              </w:rPr>
                              <w:t>WA, USA.</w:t>
                            </w:r>
                          </w:p>
                          <w:p w14:paraId="4B3FB20B" w14:textId="77777777" w:rsidR="00E83C20" w:rsidRPr="008261AA" w:rsidRDefault="00E83C20" w:rsidP="00E83C20">
                            <w:pPr>
                              <w:rPr>
                                <w:color w:val="000000"/>
                              </w:rPr>
                            </w:pPr>
                          </w:p>
                          <w:p w14:paraId="659E3E5E" w14:textId="77777777" w:rsidR="00E83C20" w:rsidRDefault="00E83C20" w:rsidP="00E83C20"/>
                        </w:txbxContent>
                      </v:textbox>
                    </v:rect>
                  </w:pict>
                </mc:Fallback>
              </mc:AlternateContent>
            </w:r>
            <w:r w:rsidRPr="00A92693">
              <w:rPr>
                <w:rFonts w:ascii="Calibri" w:hAnsi="Calibri" w:cs="Calibri"/>
                <w:b/>
                <w:color w:val="000000"/>
                <w:sz w:val="20"/>
                <w:szCs w:val="20"/>
              </w:rPr>
              <w:t xml:space="preserve">Address </w:t>
            </w:r>
            <w:proofErr w:type="gramStart"/>
            <w:r w:rsidRPr="00A92693">
              <w:rPr>
                <w:rFonts w:ascii="Calibri" w:hAnsi="Calibri" w:cs="Calibri"/>
                <w:b/>
                <w:color w:val="000000"/>
                <w:sz w:val="20"/>
                <w:szCs w:val="20"/>
              </w:rPr>
              <w:t>1 :</w:t>
            </w:r>
            <w:proofErr w:type="gramEnd"/>
          </w:p>
          <w:p w14:paraId="1C69D210" w14:textId="77777777" w:rsidR="00E83C20" w:rsidRPr="00A92693" w:rsidRDefault="00E83C20" w:rsidP="00CC5938">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4399" behindDoc="0" locked="0" layoutInCell="1" allowOverlap="1" wp14:anchorId="44EF97B6" wp14:editId="369C0812">
                      <wp:simplePos x="0" y="0"/>
                      <wp:positionH relativeFrom="column">
                        <wp:posOffset>757187</wp:posOffset>
                      </wp:positionH>
                      <wp:positionV relativeFrom="paragraph">
                        <wp:posOffset>452660</wp:posOffset>
                      </wp:positionV>
                      <wp:extent cx="3568700" cy="322580"/>
                      <wp:effectExtent l="0" t="0" r="12700" b="20320"/>
                      <wp:wrapNone/>
                      <wp:docPr id="908824760" name="Rectangle 13"/>
                      <wp:cNvGraphicFramePr/>
                      <a:graphic xmlns:a="http://schemas.openxmlformats.org/drawingml/2006/main">
                        <a:graphicData uri="http://schemas.microsoft.com/office/word/2010/wordprocessingShape">
                          <wps:wsp>
                            <wps:cNvSpPr/>
                            <wps:spPr>
                              <a:xfrm>
                                <a:off x="0" y="0"/>
                                <a:ext cx="3568700" cy="322580"/>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5360323C" w14:textId="77777777" w:rsidR="00E83C20" w:rsidRPr="00F562F3" w:rsidRDefault="00E83C20" w:rsidP="00E83C20">
                                  <w:pPr>
                                    <w:rPr>
                                      <w:rFonts w:ascii="Calibri" w:hAnsi="Calibri" w:cs="Calibri"/>
                                      <w:color w:val="000000"/>
                                      <w:sz w:val="22"/>
                                      <w:szCs w:val="22"/>
                                    </w:rPr>
                                  </w:pPr>
                                  <w:hyperlink r:id="rId20" w:history="1">
                                    <w:r w:rsidRPr="00F562F3">
                                      <w:rPr>
                                        <w:rStyle w:val="Hyperlink"/>
                                        <w:rFonts w:ascii="Calibri" w:hAnsi="Calibri" w:cs="Calibri"/>
                                        <w:sz w:val="22"/>
                                        <w:szCs w:val="22"/>
                                      </w:rPr>
                                      <w:t>andrew@gmail.com</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EF97B6" id="_x0000_s1032" style="position:absolute;margin-left:59.6pt;margin-top:35.65pt;width:281pt;height:25.4pt;z-index:2516643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" fillcolor="window" strokecolor="#d0cece" strokeweight="1pt">
                      <v:fill r:id="rId19" o:title="" color2="#e7e6e6" type="pattern"/>
                      <v:textbox>
                        <w:txbxContent>
                          <w:p w14:paraId="5360323C" w14:textId="77777777" w:rsidR="00E83C20" w:rsidRPr="00F562F3" w:rsidRDefault="00E83C20" w:rsidP="00E83C20">
                            <w:pPr>
                              <w:rPr>
                                <w:rFonts w:ascii="Calibri" w:hAnsi="Calibri" w:cs="Calibri"/>
                                <w:color w:val="000000"/>
                                <w:sz w:val="22"/>
                                <w:szCs w:val="22"/>
                              </w:rPr>
                            </w:pPr>
                            <w:hyperlink r:id="rId21" w:history="1">
                              <w:r w:rsidRPr="00F562F3">
                                <w:rPr>
                                  <w:rStyle w:val="Hyperlink"/>
                                  <w:rFonts w:ascii="Calibri" w:hAnsi="Calibri" w:cs="Calibri"/>
                                  <w:sz w:val="22"/>
                                  <w:szCs w:val="22"/>
                                </w:rPr>
                                <w:t>andrew@gmail.com</w:t>
                              </w:r>
                            </w:hyperlink>
                          </w:p>
                        </w:txbxContent>
                      </v:textbox>
                    </v:rect>
                  </w:pict>
                </mc:Fallback>
              </mc:AlternateContent>
            </w:r>
            <w:r w:rsidRPr="00A92693">
              <w:rPr>
                <w:rFonts w:ascii="Calibri" w:hAnsi="Calibri" w:cs="Calibri"/>
                <w:b/>
                <w:color w:val="000000"/>
                <w:sz w:val="20"/>
                <w:szCs w:val="20"/>
              </w:rPr>
              <w:t xml:space="preserve">Address </w:t>
            </w:r>
            <w:proofErr w:type="gramStart"/>
            <w:r w:rsidRPr="00A92693">
              <w:rPr>
                <w:rFonts w:ascii="Calibri" w:hAnsi="Calibri" w:cs="Calibri"/>
                <w:b/>
                <w:color w:val="000000"/>
                <w:sz w:val="20"/>
                <w:szCs w:val="20"/>
              </w:rPr>
              <w:t>2 :</w:t>
            </w:r>
            <w:proofErr w:type="gramEnd"/>
          </w:p>
          <w:p w14:paraId="22AC73A0" w14:textId="77777777" w:rsidR="00E83C20" w:rsidRPr="00A92693" w:rsidRDefault="00E83C20" w:rsidP="00CC5938">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3375" behindDoc="0" locked="0" layoutInCell="1" allowOverlap="1" wp14:anchorId="1AEE640C" wp14:editId="4680DB1A">
                      <wp:simplePos x="0" y="0"/>
                      <wp:positionH relativeFrom="column">
                        <wp:posOffset>757187</wp:posOffset>
                      </wp:positionH>
                      <wp:positionV relativeFrom="paragraph">
                        <wp:posOffset>413290</wp:posOffset>
                      </wp:positionV>
                      <wp:extent cx="3568700" cy="327025"/>
                      <wp:effectExtent l="0" t="0" r="12700" b="15875"/>
                      <wp:wrapNone/>
                      <wp:docPr id="1550753616" name="Rectangle 13"/>
                      <wp:cNvGraphicFramePr/>
                      <a:graphic xmlns:a="http://schemas.openxmlformats.org/drawingml/2006/main">
                        <a:graphicData uri="http://schemas.microsoft.com/office/word/2010/wordprocessingShape">
                          <wps:wsp>
                            <wps:cNvSpPr/>
                            <wps:spPr>
                              <a:xfrm>
                                <a:off x="0" y="0"/>
                                <a:ext cx="3568700" cy="327025"/>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7BB458C3" w14:textId="77777777" w:rsidR="00E83C20" w:rsidRPr="00F562F3" w:rsidRDefault="00E83C20" w:rsidP="00E83C20">
                                  <w:pPr>
                                    <w:rPr>
                                      <w:rFonts w:ascii="Calibri" w:hAnsi="Calibri" w:cs="Calibri"/>
                                      <w:color w:val="000000"/>
                                      <w:sz w:val="22"/>
                                      <w:szCs w:val="22"/>
                                    </w:rPr>
                                  </w:pPr>
                                  <w:r w:rsidRPr="00F562F3">
                                    <w:rPr>
                                      <w:rFonts w:ascii="Calibri" w:hAnsi="Calibri" w:cs="Calibri"/>
                                      <w:color w:val="000000"/>
                                      <w:sz w:val="22"/>
                                      <w:szCs w:val="22"/>
                                    </w:rPr>
                                    <w:t>+122-2222222</w:t>
                                  </w:r>
                                </w:p>
                                <w:p w14:paraId="50BE3311" w14:textId="77777777" w:rsidR="00E83C20" w:rsidRPr="008261AA" w:rsidRDefault="00E83C20" w:rsidP="00E83C20">
                                  <w:pPr>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EE640C" id="_x0000_s1033" style="position:absolute;margin-left:59.6pt;margin-top:32.55pt;width:281pt;height:25.75pt;z-index:2516633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" fillcolor="window" strokecolor="#d0cece" strokeweight="1pt">
                      <v:fill r:id="rId19" o:title="" color2="#e7e6e6" type="pattern"/>
                      <v:textbox>
                        <w:txbxContent>
                          <w:p w14:paraId="7BB458C3" w14:textId="77777777" w:rsidR="00E83C20" w:rsidRPr="00F562F3" w:rsidRDefault="00E83C20" w:rsidP="00E83C20">
                            <w:pPr>
                              <w:rPr>
                                <w:rFonts w:ascii="Calibri" w:hAnsi="Calibri" w:cs="Calibri"/>
                                <w:color w:val="000000"/>
                                <w:sz w:val="22"/>
                                <w:szCs w:val="22"/>
                              </w:rPr>
                            </w:pPr>
                            <w:r w:rsidRPr="00F562F3">
                              <w:rPr>
                                <w:rFonts w:ascii="Calibri" w:hAnsi="Calibri" w:cs="Calibri"/>
                                <w:color w:val="000000"/>
                                <w:sz w:val="22"/>
                                <w:szCs w:val="22"/>
                              </w:rPr>
                              <w:t>+122-2222222</w:t>
                            </w:r>
                          </w:p>
                          <w:p w14:paraId="50BE3311" w14:textId="77777777" w:rsidR="00E83C20" w:rsidRPr="008261AA" w:rsidRDefault="00E83C20" w:rsidP="00E83C20">
                            <w:pPr>
                              <w:rPr>
                                <w:color w:val="000000"/>
                              </w:rPr>
                            </w:pPr>
                          </w:p>
                        </w:txbxContent>
                      </v:textbox>
                    </v:rect>
                  </w:pict>
                </mc:Fallback>
              </mc:AlternateContent>
            </w:r>
            <w:r w:rsidRPr="00A92693">
              <w:rPr>
                <w:rFonts w:ascii="Calibri" w:hAnsi="Calibri" w:cs="Calibri"/>
                <w:b/>
                <w:color w:val="000000"/>
                <w:sz w:val="20"/>
                <w:szCs w:val="20"/>
              </w:rPr>
              <w:t xml:space="preserve">Email       </w:t>
            </w:r>
            <w:proofErr w:type="gramStart"/>
            <w:r w:rsidRPr="00A92693">
              <w:rPr>
                <w:rFonts w:ascii="Calibri" w:hAnsi="Calibri" w:cs="Calibri"/>
                <w:b/>
                <w:color w:val="000000"/>
                <w:sz w:val="20"/>
                <w:szCs w:val="20"/>
              </w:rPr>
              <w:t xml:space="preserve">  :</w:t>
            </w:r>
            <w:proofErr w:type="gramEnd"/>
            <w:r w:rsidRPr="00A92693">
              <w:rPr>
                <w:rFonts w:ascii="Calibri" w:hAnsi="Calibri" w:cs="Calibri"/>
                <w:b/>
                <w:color w:val="000000"/>
                <w:sz w:val="20"/>
                <w:szCs w:val="20"/>
              </w:rPr>
              <w:t xml:space="preserve"> </w:t>
            </w:r>
          </w:p>
          <w:p w14:paraId="4CDC835C" w14:textId="77777777" w:rsidR="00E83C20" w:rsidRPr="00A92693" w:rsidRDefault="00E83C20" w:rsidP="00CC5938">
            <w:pPr>
              <w:rPr>
                <w:rFonts w:ascii="Calibri" w:hAnsi="Calibri" w:cs="Calibri"/>
                <w:sz w:val="20"/>
                <w:szCs w:val="20"/>
              </w:rPr>
            </w:pPr>
            <w:r w:rsidRPr="00A92693">
              <w:rPr>
                <w:rFonts w:ascii="Calibri" w:hAnsi="Calibri" w:cs="Calibri"/>
                <w:b/>
                <w:color w:val="000000"/>
                <w:sz w:val="20"/>
                <w:szCs w:val="20"/>
              </w:rPr>
              <w:t xml:space="preserve">Phone     </w:t>
            </w:r>
            <w:proofErr w:type="gramStart"/>
            <w:r w:rsidRPr="00A92693">
              <w:rPr>
                <w:rFonts w:ascii="Calibri" w:hAnsi="Calibri" w:cs="Calibri"/>
                <w:b/>
                <w:color w:val="000000"/>
                <w:sz w:val="20"/>
                <w:szCs w:val="20"/>
              </w:rPr>
              <w:t xml:space="preserve">  :</w:t>
            </w:r>
            <w:proofErr w:type="gramEnd"/>
            <w:r w:rsidRPr="00A92693">
              <w:rPr>
                <w:rFonts w:ascii="Calibri" w:hAnsi="Calibri" w:cs="Calibri"/>
                <w:b/>
                <w:color w:val="000000"/>
                <w:sz w:val="20"/>
                <w:szCs w:val="20"/>
              </w:rPr>
              <w:br/>
            </w:r>
          </w:p>
        </w:tc>
      </w:tr>
      <w:tr w:rsidR="00E83C20" w:rsidRPr="00A92693" w14:paraId="4F1169C9" w14:textId="77777777" w:rsidTr="00CC5938">
        <w:trPr>
          <w:trHeight w:val="2402"/>
        </w:trPr>
        <w:tc>
          <w:tcPr>
            <w:tcW w:w="10306" w:type="dxa"/>
          </w:tcPr>
          <w:p w14:paraId="4E17483F" w14:textId="77777777" w:rsidR="00E83C20" w:rsidRDefault="00E83C20" w:rsidP="00CC5938">
            <w:pPr>
              <w:spacing w:line="360" w:lineRule="auto"/>
              <w:rPr>
                <w:rFonts w:ascii="Calibri" w:hAnsi="Calibri" w:cs="Calibri"/>
                <w:b/>
                <w:color w:val="000000"/>
                <w:sz w:val="20"/>
                <w:szCs w:val="20"/>
              </w:rPr>
            </w:pPr>
          </w:p>
          <w:p w14:paraId="6E3B8A8D" w14:textId="77777777" w:rsidR="00E83C20" w:rsidRPr="00A92693" w:rsidRDefault="00E83C20" w:rsidP="00CC5938">
            <w:pPr>
              <w:rPr>
                <w:rFonts w:ascii="Calibri" w:hAnsi="Calibri" w:cs="Calibri"/>
                <w:b/>
                <w:color w:val="000000"/>
                <w:sz w:val="20"/>
                <w:szCs w:val="20"/>
              </w:rPr>
            </w:pPr>
            <w:r w:rsidRPr="00A92693">
              <w:rPr>
                <w:rFonts w:ascii="Calibri" w:hAnsi="Calibri" w:cs="Calibri"/>
                <w:b/>
                <w:color w:val="000000"/>
                <w:sz w:val="20"/>
                <w:szCs w:val="20"/>
              </w:rPr>
              <w:t>APPROVAL WORKFLOW</w:t>
            </w:r>
          </w:p>
          <w:p w14:paraId="7D3F321D" w14:textId="77777777" w:rsidR="00E83C20" w:rsidRPr="00A92693" w:rsidRDefault="00E83C20" w:rsidP="00CC5938">
            <w:pPr>
              <w:rPr>
                <w:rFonts w:ascii="Calibri" w:hAnsi="Calibri" w:cs="Calibri"/>
                <w:sz w:val="20"/>
                <w:szCs w:val="20"/>
              </w:rPr>
            </w:pPr>
            <w:r w:rsidRPr="00A92693">
              <w:rPr>
                <w:rFonts w:ascii="Calibri" w:hAnsi="Calibri" w:cs="Calibri"/>
                <w:noProof/>
              </w:rPr>
              <mc:AlternateContent>
                <mc:Choice Requires="wpc">
                  <w:drawing>
                    <wp:anchor distT="0" distB="0" distL="114300" distR="114300" simplePos="0" relativeHeight="251666447" behindDoc="0" locked="0" layoutInCell="1" allowOverlap="1" wp14:anchorId="58625DDE" wp14:editId="50B7FD4A">
                      <wp:simplePos x="0" y="0"/>
                      <wp:positionH relativeFrom="page">
                        <wp:posOffset>115102</wp:posOffset>
                      </wp:positionH>
                      <wp:positionV relativeFrom="page">
                        <wp:posOffset>548439</wp:posOffset>
                      </wp:positionV>
                      <wp:extent cx="5346700" cy="901700"/>
                      <wp:effectExtent l="0" t="0" r="6350" b="0"/>
                      <wp:wrapNone/>
                      <wp:docPr id="1884224362"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2"/>
                              </a:solidFill>
                            </wpc:bg>
                            <wpc:whole/>
                            <wps:wsp>
                              <wps:cNvPr id="478960168" name="Arrow: Right 478960168"/>
                              <wps:cNvSpPr/>
                              <wps:spPr>
                                <a:xfrm>
                                  <a:off x="1358900" y="254000"/>
                                  <a:ext cx="711200" cy="304800"/>
                                </a:xfrm>
                                <a:prstGeom prst="rightArrow">
                                  <a:avLst/>
                                </a:prstGeom>
                                <a:solidFill>
                                  <a:sysClr val="windowText" lastClr="000000">
                                    <a:lumMod val="50000"/>
                                    <a:lumOff val="50000"/>
                                  </a:sysClr>
                                </a:solidFill>
                                <a:ln w="12700" cap="flat" cmpd="sng" algn="ctr">
                                  <a:solidFill>
                                    <a:srgbClr val="4472C4">
                                      <a:shade val="1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70536081" name="Rectangle 1770536081"/>
                              <wps:cNvSpPr/>
                              <wps:spPr>
                                <a:xfrm>
                                  <a:off x="2070099" y="172357"/>
                                  <a:ext cx="1154793" cy="588350"/>
                                </a:xfrm>
                                <a:prstGeom prst="rect">
                                  <a:avLst/>
                                </a:prstGeom>
                                <a:solidFill>
                                  <a:sysClr val="window" lastClr="FFFFFF">
                                    <a:lumMod val="95000"/>
                                  </a:sysClr>
                                </a:solidFill>
                                <a:ln w="12700" cap="flat" cmpd="sng" algn="ctr">
                                  <a:solidFill>
                                    <a:srgbClr val="4472C4">
                                      <a:shade val="15000"/>
                                    </a:srgbClr>
                                  </a:solidFill>
                                  <a:prstDash val="solid"/>
                                  <a:miter lim="800000"/>
                                </a:ln>
                                <a:effectLst/>
                              </wps:spPr>
                              <wps:txbx>
                                <w:txbxContent>
                                  <w:p w14:paraId="1506184E" w14:textId="77777777" w:rsidR="00E83C20" w:rsidRPr="008261AA" w:rsidRDefault="00E83C20" w:rsidP="00E83C20">
                                    <w:pPr>
                                      <w:jc w:val="center"/>
                                      <w:rPr>
                                        <w:rFonts w:ascii="Calibri" w:hAnsi="Calibri" w:cs="Calibri"/>
                                        <w:color w:val="000000"/>
                                      </w:rPr>
                                    </w:pPr>
                                    <w:r w:rsidRPr="008261AA">
                                      <w:rPr>
                                        <w:rFonts w:ascii="Calibri" w:hAnsi="Calibri" w:cs="Calibri"/>
                                        <w:color w:val="000000"/>
                                      </w:rPr>
                                      <w:t>Administrative review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2996192" name="Arrow: Right 292996192"/>
                              <wps:cNvSpPr/>
                              <wps:spPr>
                                <a:xfrm>
                                  <a:off x="3224892" y="254000"/>
                                  <a:ext cx="685799" cy="304800"/>
                                </a:xfrm>
                                <a:prstGeom prst="rightArrow">
                                  <a:avLst/>
                                </a:prstGeom>
                                <a:solidFill>
                                  <a:sysClr val="windowText" lastClr="000000">
                                    <a:lumMod val="50000"/>
                                    <a:lumOff val="50000"/>
                                  </a:sysClr>
                                </a:solidFill>
                                <a:ln w="12700" cap="flat" cmpd="sng" algn="ctr">
                                  <a:solidFill>
                                    <a:srgbClr val="4472C4">
                                      <a:shade val="1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80795016" name="Rectangle 680795016"/>
                              <wps:cNvSpPr/>
                              <wps:spPr>
                                <a:xfrm>
                                  <a:off x="3910693" y="171450"/>
                                  <a:ext cx="1040494" cy="565150"/>
                                </a:xfrm>
                                <a:prstGeom prst="rect">
                                  <a:avLst/>
                                </a:prstGeom>
                                <a:solidFill>
                                  <a:sysClr val="window" lastClr="FFFFFF">
                                    <a:lumMod val="95000"/>
                                  </a:sysClr>
                                </a:solidFill>
                                <a:ln w="12700" cap="flat" cmpd="sng" algn="ctr">
                                  <a:solidFill>
                                    <a:srgbClr val="4472C4">
                                      <a:shade val="15000"/>
                                    </a:srgbClr>
                                  </a:solidFill>
                                  <a:prstDash val="solid"/>
                                  <a:miter lim="800000"/>
                                </a:ln>
                                <a:effectLst/>
                              </wps:spPr>
                              <wps:txbx>
                                <w:txbxContent>
                                  <w:p w14:paraId="79C51D0B" w14:textId="77777777" w:rsidR="00E83C20" w:rsidRPr="008261AA" w:rsidRDefault="00E83C20" w:rsidP="00E83C20">
                                    <w:pPr>
                                      <w:jc w:val="center"/>
                                      <w:rPr>
                                        <w:rFonts w:ascii="Calibri" w:hAnsi="Calibri" w:cs="Calibri"/>
                                        <w:color w:val="000000"/>
                                      </w:rPr>
                                    </w:pPr>
                                    <w:r w:rsidRPr="008261AA">
                                      <w:rPr>
                                        <w:rFonts w:ascii="Calibri" w:hAnsi="Calibri" w:cs="Calibri"/>
                                        <w:color w:val="000000"/>
                                      </w:rPr>
                                      <w:t>Final approval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6481027" name="Rectangle 1126481027"/>
                              <wps:cNvSpPr/>
                              <wps:spPr>
                                <a:xfrm>
                                  <a:off x="326572" y="172357"/>
                                  <a:ext cx="1078593" cy="588350"/>
                                </a:xfrm>
                                <a:prstGeom prst="rect">
                                  <a:avLst/>
                                </a:prstGeom>
                                <a:solidFill>
                                  <a:sysClr val="window" lastClr="FFFFFF">
                                    <a:lumMod val="95000"/>
                                  </a:sysClr>
                                </a:solidFill>
                                <a:ln w="12700" cap="flat" cmpd="sng" algn="ctr">
                                  <a:solidFill>
                                    <a:srgbClr val="4472C4">
                                      <a:shade val="15000"/>
                                    </a:srgbClr>
                                  </a:solidFill>
                                  <a:prstDash val="solid"/>
                                  <a:miter lim="800000"/>
                                </a:ln>
                                <a:effectLst/>
                              </wps:spPr>
                              <wps:txbx>
                                <w:txbxContent>
                                  <w:p w14:paraId="60F28C60" w14:textId="77777777" w:rsidR="00E83C20" w:rsidRPr="008261AA" w:rsidRDefault="00E83C20" w:rsidP="00E83C20">
                                    <w:pPr>
                                      <w:jc w:val="center"/>
                                      <w:rPr>
                                        <w:rFonts w:ascii="Calibri" w:hAnsi="Calibri" w:cs="Calibri"/>
                                        <w:color w:val="000000"/>
                                      </w:rPr>
                                    </w:pPr>
                                    <w:r w:rsidRPr="008261AA">
                                      <w:rPr>
                                        <w:rFonts w:ascii="Calibri" w:hAnsi="Calibri" w:cs="Calibri"/>
                                        <w:color w:val="000000"/>
                                      </w:rPr>
                                      <w:t>Document submission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58625DDE" id="Canvas 13" o:spid="_x0000_s1034" editas="canvas" style="position:absolute;margin-left:9.05pt;margin-top:43.2pt;width:421pt;height:71pt;z-index:251666447;mso-position-horizontal-relative:page;mso-position-vertical-relative:page" coordsize="53467,9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53467;height:9017;visibility:visible;mso-wrap-style:square" filled="t" fillcolor="#e7e6e6 [3214]">
                        <v:fill o:detectmouseclick="t"/>
                        <v:path o:connecttype="non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78960168" o:spid="_x0000_s1036" type="#_x0000_t13" style="position:absolute;left:13589;top:2540;width:711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" adj="16971" fillcolor="#7f7f7f" strokecolor="#172c51" strokeweight="1pt"/>
                      <v:rect id="Rectangle 1770536081" o:spid="_x0000_s1037" style="position:absolute;left:20700;top:1723;width:11548;height:5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" fillcolor="#f2f2f2" strokecolor="#172c51" strokeweight="1pt">
                        <v:textbox>
                          <w:txbxContent>
                            <w:p w14:paraId="1506184E" w14:textId="77777777" w:rsidR="00E83C20" w:rsidRPr="008261AA" w:rsidRDefault="00E83C20" w:rsidP="00E83C20">
                              <w:pPr>
                                <w:jc w:val="center"/>
                                <w:rPr>
                                  <w:rFonts w:ascii="Calibri" w:hAnsi="Calibri" w:cs="Calibri"/>
                                  <w:color w:val="000000"/>
                                </w:rPr>
                              </w:pPr>
                              <w:r w:rsidRPr="008261AA">
                                <w:rPr>
                                  <w:rFonts w:ascii="Calibri" w:hAnsi="Calibri" w:cs="Calibri"/>
                                  <w:color w:val="000000"/>
                                </w:rPr>
                                <w:t>Administrative review</w:t>
                              </w:r>
                            </w:p>
                          </w:txbxContent>
                        </v:textbox>
                      </v:rect>
                      <v:shape id="Arrow: Right 292996192" o:spid="_x0000_s1038" type="#_x0000_t13" style="position:absolute;left:32248;top:2540;width:685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" adj="16800" fillcolor="#7f7f7f" strokecolor="#172c51" strokeweight="1pt"/>
                      <v:rect id="Rectangle 680795016" o:spid="_x0000_s1039" style="position:absolute;left:39106;top:1714;width:10405;height:5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" fillcolor="#f2f2f2" strokecolor="#172c51" strokeweight="1pt">
                        <v:textbox>
                          <w:txbxContent>
                            <w:p w14:paraId="79C51D0B" w14:textId="77777777" w:rsidR="00E83C20" w:rsidRPr="008261AA" w:rsidRDefault="00E83C20" w:rsidP="00E83C20">
                              <w:pPr>
                                <w:jc w:val="center"/>
                                <w:rPr>
                                  <w:rFonts w:ascii="Calibri" w:hAnsi="Calibri" w:cs="Calibri"/>
                                  <w:color w:val="000000"/>
                                </w:rPr>
                              </w:pPr>
                              <w:r w:rsidRPr="008261AA">
                                <w:rPr>
                                  <w:rFonts w:ascii="Calibri" w:hAnsi="Calibri" w:cs="Calibri"/>
                                  <w:color w:val="000000"/>
                                </w:rPr>
                                <w:t>Final approval</w:t>
                              </w:r>
                            </w:p>
                          </w:txbxContent>
                        </v:textbox>
                      </v:rect>
                      <v:rect id="Rectangle 1126481027" o:spid="_x0000_s1040" style="position:absolute;left:3265;top:1723;width:10786;height:5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" fillcolor="#f2f2f2" strokecolor="#172c51" strokeweight="1pt">
                        <v:textbox>
                          <w:txbxContent>
                            <w:p w14:paraId="60F28C60" w14:textId="77777777" w:rsidR="00E83C20" w:rsidRPr="008261AA" w:rsidRDefault="00E83C20" w:rsidP="00E83C20">
                              <w:pPr>
                                <w:jc w:val="center"/>
                                <w:rPr>
                                  <w:rFonts w:ascii="Calibri" w:hAnsi="Calibri" w:cs="Calibri"/>
                                  <w:color w:val="000000"/>
                                </w:rPr>
                              </w:pPr>
                              <w:r w:rsidRPr="008261AA">
                                <w:rPr>
                                  <w:rFonts w:ascii="Calibri" w:hAnsi="Calibri" w:cs="Calibri"/>
                                  <w:color w:val="000000"/>
                                </w:rPr>
                                <w:t>Document submission</w:t>
                              </w:r>
                            </w:p>
                          </w:txbxContent>
                        </v:textbox>
                      </v:rect>
                      <w10:wrap anchorx="page" anchory="page"/>
                    </v:group>
                  </w:pict>
                </mc:Fallback>
              </mc:AlternateContent>
            </w:r>
          </w:p>
          <w:p w14:paraId="7C727C24" w14:textId="77777777" w:rsidR="00E83C20" w:rsidRPr="00A92693" w:rsidRDefault="00E83C20" w:rsidP="00CC5938">
            <w:pPr>
              <w:rPr>
                <w:rFonts w:ascii="Calibri" w:hAnsi="Calibri" w:cs="Calibri"/>
                <w:sz w:val="20"/>
                <w:szCs w:val="20"/>
              </w:rPr>
            </w:pPr>
          </w:p>
        </w:tc>
      </w:tr>
      <w:tr w:rsidR="00E83C20" w:rsidRPr="00A92693" w14:paraId="0D48E429" w14:textId="77777777" w:rsidTr="00CC5938">
        <w:trPr>
          <w:trHeight w:val="809"/>
        </w:trPr>
        <w:tc>
          <w:tcPr>
            <w:tcW w:w="10306" w:type="dxa"/>
          </w:tcPr>
          <w:p w14:paraId="6A1435D5" w14:textId="77777777" w:rsidR="00E83C20" w:rsidRDefault="00E83C20" w:rsidP="00CC5938">
            <w:pPr>
              <w:rPr>
                <w:rFonts w:ascii="Calibri" w:hAnsi="Calibri" w:cs="Calibri"/>
                <w:b/>
                <w:bCs/>
                <w:color w:val="000000"/>
                <w:sz w:val="20"/>
                <w:szCs w:val="20"/>
              </w:rPr>
            </w:pPr>
          </w:p>
          <w:p w14:paraId="24622936" w14:textId="77777777" w:rsidR="00E83C20" w:rsidRDefault="00E83C20" w:rsidP="00CC5938">
            <w:pPr>
              <w:rPr>
                <w:rFonts w:ascii="Calibri" w:hAnsi="Calibri" w:cs="Calibri"/>
                <w:b/>
                <w:bCs/>
                <w:color w:val="000000"/>
                <w:sz w:val="20"/>
                <w:szCs w:val="20"/>
              </w:rPr>
            </w:pPr>
            <w:r w:rsidRPr="00A92693">
              <w:rPr>
                <w:rFonts w:ascii="Calibri" w:hAnsi="Calibri" w:cs="Calibri"/>
                <w:b/>
                <w:bCs/>
                <w:color w:val="000000"/>
                <w:sz w:val="20"/>
                <w:szCs w:val="20"/>
              </w:rPr>
              <w:t>REQUIRED DOCUMENTS</w:t>
            </w:r>
          </w:p>
          <w:p w14:paraId="64D3C79E" w14:textId="77777777" w:rsidR="00E83C20" w:rsidRPr="004128FF" w:rsidRDefault="00E83C20" w:rsidP="00E83C20">
            <w:pPr>
              <w:pStyle w:val="ListParagraph"/>
              <w:numPr>
                <w:ilvl w:val="0"/>
                <w:numId w:val="5"/>
              </w:numPr>
              <w:spacing w:after="160" w:line="278" w:lineRule="auto"/>
              <w:rPr>
                <w:rFonts w:asciiTheme="minorHAnsi" w:hAnsiTheme="minorHAnsi" w:cstheme="minorHAnsi"/>
              </w:rPr>
            </w:pPr>
            <w:r w:rsidRPr="004128FF">
              <w:rPr>
                <w:rFonts w:asciiTheme="minorHAnsi" w:hAnsiTheme="minorHAnsi" w:cstheme="minorHAnsi"/>
              </w:rPr>
              <w:t>Proof of Identity</w:t>
            </w:r>
          </w:p>
          <w:p w14:paraId="2B9DF1C9" w14:textId="77777777" w:rsidR="00E83C20" w:rsidRPr="004128FF" w:rsidRDefault="00E83C20" w:rsidP="00E83C20">
            <w:pPr>
              <w:pStyle w:val="ListParagraph"/>
              <w:numPr>
                <w:ilvl w:val="0"/>
                <w:numId w:val="5"/>
              </w:numPr>
              <w:spacing w:after="160" w:line="278" w:lineRule="auto"/>
              <w:rPr>
                <w:rFonts w:asciiTheme="minorHAnsi" w:hAnsiTheme="minorHAnsi" w:cstheme="minorHAnsi"/>
              </w:rPr>
            </w:pPr>
            <w:r w:rsidRPr="004128FF">
              <w:rPr>
                <w:rFonts w:asciiTheme="minorHAnsi" w:hAnsiTheme="minorHAnsi" w:cstheme="minorHAnsi"/>
              </w:rPr>
              <w:t>Proof of Address</w:t>
            </w:r>
          </w:p>
          <w:p w14:paraId="65516962" w14:textId="77777777" w:rsidR="00E83C20" w:rsidRPr="00275578" w:rsidRDefault="00E83C20" w:rsidP="00E83C20">
            <w:pPr>
              <w:pStyle w:val="ListParagraph"/>
              <w:numPr>
                <w:ilvl w:val="0"/>
                <w:numId w:val="5"/>
              </w:numPr>
              <w:spacing w:line="278" w:lineRule="auto"/>
            </w:pPr>
            <w:r w:rsidRPr="004128FF">
              <w:rPr>
                <w:rFonts w:asciiTheme="minorHAnsi" w:hAnsiTheme="minorHAnsi" w:cstheme="minorHAnsi"/>
              </w:rPr>
              <w:t>Passport Size Photo</w:t>
            </w:r>
          </w:p>
          <w:p w14:paraId="7F44CBBC" w14:textId="77777777" w:rsidR="00E83C20" w:rsidRPr="00275578" w:rsidRDefault="00E83C20" w:rsidP="00CC5938">
            <w:pPr>
              <w:spacing w:line="278" w:lineRule="auto"/>
            </w:pPr>
          </w:p>
        </w:tc>
      </w:tr>
    </w:tbl>
    <w:p w14:paraId="325A6BBD" w14:textId="77777777" w:rsidR="00E83C20" w:rsidRDefault="00E83C20" w:rsidP="00C77CE5">
      <w:pPr>
        <w:spacing w:after="120"/>
        <w:rPr>
          <w:rFonts w:ascii="Calibri" w:hAnsi="Calibri"/>
          <w:color w:val="333333"/>
          <w:sz w:val="20"/>
          <w:szCs w:val="20"/>
          <w:lang w:eastAsia="fr-FR"/>
        </w:rPr>
      </w:pPr>
    </w:p>
    <w:sectPr w:rsidR="00E83C20" w:rsidSect="009B5CBC">
      <w:footerReference w:type="default" r:id="rId22"/>
      <w:pgSz w:w="12240" w:h="15840"/>
      <w:pgMar w:top="1440" w:right="1440" w:bottom="1440" w:left="1440" w:header="720" w:footer="720" w:gutter="0"/>
      <w:pgNumType w:fmt="numberInDash"/>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Hemalatha Chiranjeevulu" w:date="2021-08-26T11:32:00Z" w:initials="HC">
    <w:p w14:paraId="1A480264" w14:textId="787AFCA3" w:rsidR="004B244C" w:rsidRDefault="004B244C">
      <w:pPr>
        <w:pStyle w:val="CommentText"/>
      </w:pPr>
      <w:r>
        <w:rPr>
          <w:rStyle w:val="CommentReference"/>
        </w:rPr>
        <w:annotationRef/>
      </w:r>
      <w:r w:rsidR="00642E0E">
        <w:t>Add the company name</w:t>
      </w:r>
    </w:p>
  </w:comment>
  <w:comment w:id="1" w:author="Hemalatha Chiranjeevulu" w:date="2021-08-26T12:06:00Z" w:initials="HC">
    <w:p w14:paraId="6FBB8164" w14:textId="2E31D088" w:rsidR="00642E0E" w:rsidRDefault="00642E0E">
      <w:pPr>
        <w:pStyle w:val="CommentText"/>
      </w:pPr>
      <w:r>
        <w:rPr>
          <w:rStyle w:val="CommentReference"/>
        </w:rPr>
        <w:annotationRef/>
      </w:r>
      <w:r>
        <w:t>Added the company name</w:t>
      </w:r>
    </w:p>
  </w:comment>
  <w:comment w:id="5" w:author="Hemalatha Chiranjeevulu" w:date="2021-08-26T12:07:00Z" w:initials="HC">
    <w:p w14:paraId="4819B597" w14:textId="7C6B4C38" w:rsidR="00642E0E" w:rsidRDefault="00642E0E">
      <w:pPr>
        <w:pStyle w:val="CommentText"/>
      </w:pPr>
      <w:r>
        <w:rPr>
          <w:rStyle w:val="CommentReference"/>
        </w:rPr>
        <w:annotationRef/>
      </w:r>
      <w:r>
        <w:t>Is this right product no?</w:t>
      </w:r>
    </w:p>
  </w:comment>
  <w:comment w:id="6" w:author="Hemalatha Chiranjeevulu" w:date="2021-08-26T12:08:00Z" w:initials="HC">
    <w:p w14:paraId="1C4B6B8E" w14:textId="6C04C153" w:rsidR="00642E0E" w:rsidRDefault="00642E0E">
      <w:pPr>
        <w:pStyle w:val="CommentText"/>
      </w:pPr>
      <w:r>
        <w:rPr>
          <w:rStyle w:val="CommentReference"/>
        </w:rPr>
        <w:annotationRef/>
      </w:r>
      <w:r>
        <w:t>No, Modify the product no as BKM56748</w:t>
      </w:r>
    </w:p>
  </w:comment>
  <w:comment w:id="7" w:author="Hemalatha Chiranjeevulu" w:date="2021-08-26T12:10:00Z" w:initials="HC">
    <w:p w14:paraId="7E4EF426" w14:textId="1E96E82A" w:rsidR="00642E0E" w:rsidRDefault="00642E0E">
      <w:pPr>
        <w:pStyle w:val="CommentText"/>
      </w:pPr>
      <w:r>
        <w:rPr>
          <w:rStyle w:val="CommentReference"/>
        </w:rPr>
        <w:annotationRef/>
      </w:r>
      <w:r>
        <w:t>Modified the product no</w:t>
      </w:r>
    </w:p>
  </w:comment>
  <w:comment w:id="9" w:author="Hemalatha Chiranjeevulu" w:date="2021-08-26T12:11:00Z" w:initials="HC">
    <w:p w14:paraId="0D798591" w14:textId="145E640E" w:rsidR="00642E0E" w:rsidRDefault="00642E0E">
      <w:pPr>
        <w:pStyle w:val="CommentText"/>
      </w:pPr>
      <w:r>
        <w:rPr>
          <w:rStyle w:val="CommentReference"/>
        </w:rPr>
        <w:annotationRef/>
      </w:r>
      <w:r>
        <w:t>Add some more content about Northwind Database</w:t>
      </w:r>
    </w:p>
  </w:comment>
  <w:comment w:id="10" w:author="Hemalatha Chiranjeevulu" w:date="2021-08-26T12:11:00Z" w:initials="HC">
    <w:p w14:paraId="043127E9" w14:textId="57F6C6C1" w:rsidR="00642E0E" w:rsidRDefault="00642E0E">
      <w:pPr>
        <w:pStyle w:val="CommentText"/>
      </w:pPr>
      <w:r>
        <w:rPr>
          <w:rStyle w:val="CommentReference"/>
        </w:rPr>
        <w:annotationRef/>
      </w:r>
      <w:r>
        <w:t>Added more content</w:t>
      </w:r>
    </w:p>
  </w:comment>
  <w:comment w:id="11" w:author="Hemalatha Chiranjeevulu" w:date="2021-08-26T12:13:00Z" w:initials="HC">
    <w:p w14:paraId="37123AD0" w14:textId="66A24916" w:rsidR="007B2972" w:rsidRDefault="007B2972">
      <w:pPr>
        <w:pStyle w:val="CommentText"/>
      </w:pPr>
      <w:r>
        <w:rPr>
          <w:rStyle w:val="CommentReference"/>
        </w:rPr>
        <w:annotationRef/>
      </w:r>
      <w:r>
        <w:t>Change the Adventure as Adventures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A480264" w15:done="0"/>
  <w15:commentEx w15:paraId="6FBB8164" w15:paraIdParent="1A480264" w15:done="0"/>
  <w15:commentEx w15:paraId="4819B597" w15:done="0"/>
  <w15:commentEx w15:paraId="1C4B6B8E" w15:paraIdParent="4819B597" w15:done="0"/>
  <w15:commentEx w15:paraId="7E4EF426" w15:paraIdParent="4819B597" w15:done="0"/>
  <w15:commentEx w15:paraId="0D798591" w15:done="0"/>
  <w15:commentEx w15:paraId="043127E9" w15:paraIdParent="0D798591" w15:done="0"/>
  <w15:commentEx w15:paraId="37123AD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4D1FA66" w16cex:dateUtc="2021-08-26T06:02:00Z"/>
  <w16cex:commentExtensible w16cex:durableId="24D20242" w16cex:dateUtc="2021-08-26T06:36:00Z"/>
  <w16cex:commentExtensible w16cex:durableId="24D2026F" w16cex:dateUtc="2021-08-26T06:37:00Z"/>
  <w16cex:commentExtensible w16cex:durableId="24D202B6" w16cex:dateUtc="2021-08-26T06:38:00Z"/>
  <w16cex:commentExtensible w16cex:durableId="24D2034B" w16cex:dateUtc="2021-08-26T06:40:00Z"/>
  <w16cex:commentExtensible w16cex:durableId="24D2036D" w16cex:dateUtc="2021-08-26T06:41:00Z"/>
  <w16cex:commentExtensible w16cex:durableId="24D20385" w16cex:dateUtc="2021-08-26T06:41:00Z"/>
  <w16cex:commentExtensible w16cex:durableId="24D203E3" w16cex:dateUtc="2021-08-26T06: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A480264" w16cid:durableId="24D1FA66"/>
  <w16cid:commentId w16cid:paraId="6FBB8164" w16cid:durableId="24D20242"/>
  <w16cid:commentId w16cid:paraId="4819B597" w16cid:durableId="24D2026F"/>
  <w16cid:commentId w16cid:paraId="1C4B6B8E" w16cid:durableId="24D202B6"/>
  <w16cid:commentId w16cid:paraId="7E4EF426" w16cid:durableId="24D2034B"/>
  <w16cid:commentId w16cid:paraId="0D798591" w16cid:durableId="24D2036D"/>
  <w16cid:commentId w16cid:paraId="043127E9" w16cid:durableId="24D20385"/>
  <w16cid:commentId w16cid:paraId="37123AD0" w16cid:durableId="24D203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817619" w14:textId="77777777" w:rsidR="004F39A8" w:rsidRDefault="004F39A8" w:rsidP="008139AA">
      <w:r>
        <w:separator/>
      </w:r>
    </w:p>
  </w:endnote>
  <w:endnote w:type="continuationSeparator" w:id="0">
    <w:p w14:paraId="4C917B30" w14:textId="77777777" w:rsidR="004F39A8" w:rsidRDefault="004F39A8" w:rsidP="008139AA">
      <w:r>
        <w:continuationSeparator/>
      </w:r>
    </w:p>
  </w:endnote>
  <w:endnote w:type="continuationNotice" w:id="1">
    <w:p w14:paraId="3621066E" w14:textId="77777777" w:rsidR="004F39A8" w:rsidRDefault="004F39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79BA8FD8-1813-4C2A-80A5-B12A67ED587D}"/>
    <w:embedBold r:id="rId2" w:fontKey="{FCD0D840-2D46-4F6B-83C7-02FCFF84A047}"/>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3" w:fontKey="{62E2A8ED-E0B8-4815-A6FD-3ADAA8994C7C}"/>
  </w:font>
  <w:font w:name="Yu Gothic Light">
    <w:altName w:val="游ゴシック Light"/>
    <w:panose1 w:val="020B0300000000000000"/>
    <w:charset w:val="80"/>
    <w:family w:val="swiss"/>
    <w:pitch w:val="variable"/>
    <w:sig w:usb0="E00002FF" w:usb1="2AC7FDFF" w:usb2="00000016"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4" w:fontKey="{128BEE3A-9E8E-47AE-BEEF-10EC908CB42A}"/>
  </w:font>
  <w:font w:name="Cambria Math">
    <w:panose1 w:val="02040503050406030204"/>
    <w:charset w:val="00"/>
    <w:family w:val="roman"/>
    <w:pitch w:val="variable"/>
    <w:sig w:usb0="E00006FF" w:usb1="420024FF" w:usb2="02000000" w:usb3="00000000" w:csb0="0000019F" w:csb1="00000000"/>
    <w:embedRegular r:id="rId5" w:fontKey="{EEA586FF-FBDA-498D-8995-6FA377D2DE13}"/>
    <w:embedItalic r:id="rId6" w:fontKey="{92E07790-0515-434E-B843-3A65AFCDBA52}"/>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6883322"/>
      <w:docPartObj>
        <w:docPartGallery w:val="Page Numbers (Bottom of Page)"/>
        <w:docPartUnique/>
      </w:docPartObj>
    </w:sdtPr>
    <w:sdtEndPr>
      <w:rPr>
        <w:noProof/>
      </w:rPr>
    </w:sdtEndPr>
    <w:sdtContent>
      <w:p w14:paraId="6EBB4AD7" w14:textId="1E148E74" w:rsidR="009B5CBC" w:rsidRDefault="009B5C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4432A9" w14:textId="77777777" w:rsidR="009B5CBC" w:rsidRDefault="009B5C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30BC72" w14:textId="77777777" w:rsidR="004F39A8" w:rsidRDefault="004F39A8" w:rsidP="008139AA">
      <w:r>
        <w:separator/>
      </w:r>
    </w:p>
  </w:footnote>
  <w:footnote w:type="continuationSeparator" w:id="0">
    <w:p w14:paraId="43783839" w14:textId="77777777" w:rsidR="004F39A8" w:rsidRDefault="004F39A8" w:rsidP="008139AA">
      <w:r>
        <w:continuationSeparator/>
      </w:r>
    </w:p>
  </w:footnote>
  <w:footnote w:type="continuationNotice" w:id="1">
    <w:p w14:paraId="2221D108" w14:textId="77777777" w:rsidR="004F39A8" w:rsidRDefault="004F39A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8A61D2A"/>
    <w:multiLevelType w:val="hybridMultilevel"/>
    <w:tmpl w:val="ABFC5BCC"/>
    <w:lvl w:ilvl="0" w:tplc="863C26EC">
      <w:start w:val="1"/>
      <w:numFmt w:val="numberInDash"/>
      <w:lvlText w:val="%1."/>
      <w:lvlJc w:val="left"/>
      <w:pPr>
        <w:ind w:left="360" w:hanging="360"/>
      </w:pPr>
      <w:rPr>
        <w:rFonts w:asciiTheme="minorHAnsi" w:hAnsiTheme="minorHAnsi" w:cstheme="minorHAnsi"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2C88280B"/>
    <w:multiLevelType w:val="hybridMultilevel"/>
    <w:tmpl w:val="6C72B61C"/>
    <w:lvl w:ilvl="0" w:tplc="C28ADE6C">
      <w:start w:val="1"/>
      <w:numFmt w:val="decimal"/>
      <w:lvlText w:val="%1."/>
      <w:lvlJc w:val="left"/>
      <w:pPr>
        <w:ind w:left="360" w:hanging="360"/>
      </w:pPr>
      <w:rPr>
        <w:rFonts w:ascii="Calibri" w:eastAsia="Times New Roman" w:hAnsi="Calibri" w:cs="Calibri"/>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4AC06F2B"/>
    <w:multiLevelType w:val="hybridMultilevel"/>
    <w:tmpl w:val="266A3112"/>
    <w:lvl w:ilvl="0" w:tplc="D5D4C006">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8B0D98"/>
    <w:multiLevelType w:val="hybridMultilevel"/>
    <w:tmpl w:val="65CCD55A"/>
    <w:lvl w:ilvl="0" w:tplc="863C26EC">
      <w:start w:val="1"/>
      <w:numFmt w:val="numberInDash"/>
      <w:lvlText w:val="%1."/>
      <w:lvlJc w:val="left"/>
      <w:pPr>
        <w:ind w:left="360" w:hanging="360"/>
      </w:pPr>
      <w:rPr>
        <w:rFonts w:asciiTheme="minorHAnsi" w:hAnsiTheme="minorHAnsi" w:cstheme="minorHAns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DA14698"/>
    <w:multiLevelType w:val="hybridMultilevel"/>
    <w:tmpl w:val="F9C48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117716778">
    <w:abstractNumId w:val="0"/>
  </w:num>
  <w:num w:numId="2" w16cid:durableId="22560707">
    <w:abstractNumId w:val="5"/>
  </w:num>
  <w:num w:numId="3" w16cid:durableId="1986546957">
    <w:abstractNumId w:val="2"/>
  </w:num>
  <w:num w:numId="4" w16cid:durableId="58677505">
    <w:abstractNumId w:val="1"/>
  </w:num>
  <w:num w:numId="5" w16cid:durableId="551430001">
    <w:abstractNumId w:val="4"/>
  </w:num>
  <w:num w:numId="6" w16cid:durableId="77313890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emalatha Chiranjeevulu">
    <w15:presenceInfo w15:providerId="AD" w15:userId="S::hemalatha.chiranjeevulu@syncfusion.com::368a81d9-f7ef-4b36-9b60-a82521a1bf2c"/>
  </w15:person>
  <w15:person w15:author="Ramaraj Marimuthu">
    <w15:presenceInfo w15:providerId="AD" w15:userId="S::ramaraj.marimuthu@syncfusion.com::8d5108a7-6fd0-455e-a4b3-e205c5420ca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embedTrueTypeFonts/>
  <w:proofState w:spelling="clean" w:grammar="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44D53"/>
    <w:rsid w:val="00057420"/>
    <w:rsid w:val="00096A3F"/>
    <w:rsid w:val="00096F79"/>
    <w:rsid w:val="000A3E22"/>
    <w:rsid w:val="000A543A"/>
    <w:rsid w:val="000B4A07"/>
    <w:rsid w:val="001119AE"/>
    <w:rsid w:val="00113D5E"/>
    <w:rsid w:val="0015312D"/>
    <w:rsid w:val="0015734A"/>
    <w:rsid w:val="00177E87"/>
    <w:rsid w:val="001A20C1"/>
    <w:rsid w:val="001A4FE4"/>
    <w:rsid w:val="001C6A39"/>
    <w:rsid w:val="0021330C"/>
    <w:rsid w:val="00252D3F"/>
    <w:rsid w:val="00256A98"/>
    <w:rsid w:val="002B0BF2"/>
    <w:rsid w:val="002F21F1"/>
    <w:rsid w:val="00311875"/>
    <w:rsid w:val="0035647C"/>
    <w:rsid w:val="00393AA2"/>
    <w:rsid w:val="003F7174"/>
    <w:rsid w:val="004B244C"/>
    <w:rsid w:val="004B3168"/>
    <w:rsid w:val="004B4CD7"/>
    <w:rsid w:val="004F39A8"/>
    <w:rsid w:val="00525AD4"/>
    <w:rsid w:val="00557E3C"/>
    <w:rsid w:val="005B35BF"/>
    <w:rsid w:val="00642E0E"/>
    <w:rsid w:val="00655490"/>
    <w:rsid w:val="00667E1D"/>
    <w:rsid w:val="006B09B5"/>
    <w:rsid w:val="006B52F0"/>
    <w:rsid w:val="006E034F"/>
    <w:rsid w:val="0074065C"/>
    <w:rsid w:val="00742425"/>
    <w:rsid w:val="00760211"/>
    <w:rsid w:val="00764B7A"/>
    <w:rsid w:val="007921CB"/>
    <w:rsid w:val="00796D05"/>
    <w:rsid w:val="007B2972"/>
    <w:rsid w:val="007C5E40"/>
    <w:rsid w:val="007D3AF8"/>
    <w:rsid w:val="007E3565"/>
    <w:rsid w:val="008139AA"/>
    <w:rsid w:val="008973AF"/>
    <w:rsid w:val="008E4A83"/>
    <w:rsid w:val="009000CE"/>
    <w:rsid w:val="0091671A"/>
    <w:rsid w:val="00922E85"/>
    <w:rsid w:val="00985F31"/>
    <w:rsid w:val="009B5CBC"/>
    <w:rsid w:val="009D46B1"/>
    <w:rsid w:val="00A001C0"/>
    <w:rsid w:val="00A33500"/>
    <w:rsid w:val="00A3705A"/>
    <w:rsid w:val="00A450F5"/>
    <w:rsid w:val="00A52425"/>
    <w:rsid w:val="00A63E50"/>
    <w:rsid w:val="00A84F0D"/>
    <w:rsid w:val="00AB5FB1"/>
    <w:rsid w:val="00AE611F"/>
    <w:rsid w:val="00B1475A"/>
    <w:rsid w:val="00B25867"/>
    <w:rsid w:val="00B5240D"/>
    <w:rsid w:val="00B813E8"/>
    <w:rsid w:val="00B95575"/>
    <w:rsid w:val="00BF724E"/>
    <w:rsid w:val="00C00E65"/>
    <w:rsid w:val="00C11F99"/>
    <w:rsid w:val="00C36335"/>
    <w:rsid w:val="00C3643E"/>
    <w:rsid w:val="00C77CE5"/>
    <w:rsid w:val="00CA0802"/>
    <w:rsid w:val="00CC0962"/>
    <w:rsid w:val="00CC654E"/>
    <w:rsid w:val="00CE3FF8"/>
    <w:rsid w:val="00CF2A44"/>
    <w:rsid w:val="00D26968"/>
    <w:rsid w:val="00D43187"/>
    <w:rsid w:val="00D60DEC"/>
    <w:rsid w:val="00D778D1"/>
    <w:rsid w:val="00D84028"/>
    <w:rsid w:val="00DD0316"/>
    <w:rsid w:val="00DD60F1"/>
    <w:rsid w:val="00DD6D29"/>
    <w:rsid w:val="00DE4D46"/>
    <w:rsid w:val="00E057AD"/>
    <w:rsid w:val="00E12EE0"/>
    <w:rsid w:val="00E329F0"/>
    <w:rsid w:val="00E54D75"/>
    <w:rsid w:val="00E63D42"/>
    <w:rsid w:val="00E83C20"/>
    <w:rsid w:val="00E910A9"/>
    <w:rsid w:val="00EB0A79"/>
    <w:rsid w:val="00F449A4"/>
    <w:rsid w:val="00F618D7"/>
    <w:rsid w:val="00F70943"/>
    <w:rsid w:val="00F87A61"/>
    <w:rsid w:val="00FC07EC"/>
    <w:rsid w:val="00FF34AE"/>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E4E37"/>
  <w15:chartTrackingRefBased/>
  <w15:docId w15:val="{0A8195F8-1960-4F42-BC68-E7F48A6BE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4B244C"/>
    <w:rPr>
      <w:sz w:val="16"/>
      <w:szCs w:val="16"/>
    </w:rPr>
  </w:style>
  <w:style w:type="paragraph" w:styleId="CommentText">
    <w:name w:val="annotation text"/>
    <w:basedOn w:val="Normal"/>
    <w:link w:val="CommentTextChar"/>
    <w:uiPriority w:val="99"/>
    <w:semiHidden/>
    <w:unhideWhenUsed/>
    <w:rsid w:val="004B244C"/>
    <w:rPr>
      <w:sz w:val="20"/>
      <w:szCs w:val="20"/>
    </w:rPr>
  </w:style>
  <w:style w:type="character" w:customStyle="1" w:styleId="CommentTextChar">
    <w:name w:val="Comment Text Char"/>
    <w:basedOn w:val="DefaultParagraphFont"/>
    <w:link w:val="CommentText"/>
    <w:uiPriority w:val="99"/>
    <w:semiHidden/>
    <w:rsid w:val="004B24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B244C"/>
    <w:rPr>
      <w:b/>
      <w:bCs/>
    </w:rPr>
  </w:style>
  <w:style w:type="character" w:customStyle="1" w:styleId="CommentSubjectChar">
    <w:name w:val="Comment Subject Char"/>
    <w:basedOn w:val="CommentTextChar"/>
    <w:link w:val="CommentSubject"/>
    <w:uiPriority w:val="99"/>
    <w:semiHidden/>
    <w:rsid w:val="004B244C"/>
    <w:rPr>
      <w:rFonts w:ascii="Times New Roman" w:eastAsia="Times New Roman" w:hAnsi="Times New Roman" w:cs="Times New Roman"/>
      <w:b/>
      <w:bCs/>
      <w:sz w:val="20"/>
      <w:szCs w:val="20"/>
    </w:rPr>
  </w:style>
  <w:style w:type="paragraph" w:styleId="Revision">
    <w:name w:val="Revision"/>
    <w:hidden/>
    <w:uiPriority w:val="99"/>
    <w:semiHidden/>
    <w:rsid w:val="0021330C"/>
    <w:pPr>
      <w:spacing w:after="0"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C096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E4A83"/>
    <w:rPr>
      <w:color w:val="0563C1" w:themeColor="hyperlink"/>
      <w:u w:val="single"/>
    </w:rPr>
  </w:style>
  <w:style w:type="table" w:customStyle="1" w:styleId="TableGrid2">
    <w:name w:val="Table Grid2"/>
    <w:basedOn w:val="TableNormal"/>
    <w:next w:val="TableGrid"/>
    <w:uiPriority w:val="39"/>
    <w:rsid w:val="008E4A8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3400123">
      <w:bodyDiv w:val="1"/>
      <w:marLeft w:val="0"/>
      <w:marRight w:val="0"/>
      <w:marTop w:val="0"/>
      <w:marBottom w:val="0"/>
      <w:divBdr>
        <w:top w:val="none" w:sz="0" w:space="0" w:color="auto"/>
        <w:left w:val="none" w:sz="0" w:space="0" w:color="auto"/>
        <w:bottom w:val="none" w:sz="0" w:space="0" w:color="auto"/>
        <w:right w:val="none" w:sz="0" w:space="0" w:color="auto"/>
      </w:divBdr>
      <w:divsChild>
        <w:div w:id="177038654">
          <w:marLeft w:val="0"/>
          <w:marRight w:val="0"/>
          <w:marTop w:val="0"/>
          <w:marBottom w:val="0"/>
          <w:divBdr>
            <w:top w:val="none" w:sz="0" w:space="0" w:color="auto"/>
            <w:left w:val="none" w:sz="0" w:space="0" w:color="auto"/>
            <w:bottom w:val="none" w:sz="0" w:space="0" w:color="auto"/>
            <w:right w:val="none" w:sz="0" w:space="0" w:color="auto"/>
          </w:divBdr>
        </w:div>
        <w:div w:id="346832968">
          <w:marLeft w:val="0"/>
          <w:marRight w:val="0"/>
          <w:marTop w:val="0"/>
          <w:marBottom w:val="0"/>
          <w:divBdr>
            <w:top w:val="none" w:sz="0" w:space="0" w:color="auto"/>
            <w:left w:val="none" w:sz="0" w:space="0" w:color="auto"/>
            <w:bottom w:val="none" w:sz="0" w:space="0" w:color="auto"/>
            <w:right w:val="none" w:sz="0" w:space="0" w:color="auto"/>
          </w:divBdr>
        </w:div>
        <w:div w:id="770246023">
          <w:marLeft w:val="0"/>
          <w:marRight w:val="0"/>
          <w:marTop w:val="0"/>
          <w:marBottom w:val="0"/>
          <w:divBdr>
            <w:top w:val="none" w:sz="0" w:space="0" w:color="auto"/>
            <w:left w:val="none" w:sz="0" w:space="0" w:color="auto"/>
            <w:bottom w:val="none" w:sz="0" w:space="0" w:color="auto"/>
            <w:right w:val="none" w:sz="0" w:space="0" w:color="auto"/>
          </w:divBdr>
        </w:div>
      </w:divsChild>
    </w:div>
    <w:div w:id="768425038">
      <w:bodyDiv w:val="1"/>
      <w:marLeft w:val="0"/>
      <w:marRight w:val="0"/>
      <w:marTop w:val="0"/>
      <w:marBottom w:val="0"/>
      <w:divBdr>
        <w:top w:val="none" w:sz="0" w:space="0" w:color="auto"/>
        <w:left w:val="none" w:sz="0" w:space="0" w:color="auto"/>
        <w:bottom w:val="none" w:sz="0" w:space="0" w:color="auto"/>
        <w:right w:val="none" w:sz="0" w:space="0" w:color="auto"/>
      </w:divBdr>
      <w:divsChild>
        <w:div w:id="136186716">
          <w:marLeft w:val="0"/>
          <w:marRight w:val="0"/>
          <w:marTop w:val="0"/>
          <w:marBottom w:val="0"/>
          <w:divBdr>
            <w:top w:val="none" w:sz="0" w:space="0" w:color="auto"/>
            <w:left w:val="none" w:sz="0" w:space="0" w:color="auto"/>
            <w:bottom w:val="none" w:sz="0" w:space="0" w:color="auto"/>
            <w:right w:val="none" w:sz="0" w:space="0" w:color="auto"/>
          </w:divBdr>
        </w:div>
        <w:div w:id="1467700199">
          <w:marLeft w:val="0"/>
          <w:marRight w:val="0"/>
          <w:marTop w:val="0"/>
          <w:marBottom w:val="0"/>
          <w:divBdr>
            <w:top w:val="none" w:sz="0" w:space="0" w:color="auto"/>
            <w:left w:val="none" w:sz="0" w:space="0" w:color="auto"/>
            <w:bottom w:val="none" w:sz="0" w:space="0" w:color="auto"/>
            <w:right w:val="none" w:sz="0" w:space="0" w:color="auto"/>
          </w:divBdr>
        </w:div>
        <w:div w:id="1559436218">
          <w:marLeft w:val="0"/>
          <w:marRight w:val="0"/>
          <w:marTop w:val="0"/>
          <w:marBottom w:val="0"/>
          <w:divBdr>
            <w:top w:val="none" w:sz="0" w:space="0" w:color="auto"/>
            <w:left w:val="none" w:sz="0" w:space="0" w:color="auto"/>
            <w:bottom w:val="none" w:sz="0" w:space="0" w:color="auto"/>
            <w:right w:val="none" w:sz="0" w:space="0" w:color="auto"/>
          </w:divBdr>
        </w:div>
      </w:divsChild>
    </w:div>
    <w:div w:id="1147629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yperlink" Target="mailto:andrew@gmail.com" TargetMode="External"/><Relationship Id="rId7" Type="http://schemas.openxmlformats.org/officeDocument/2006/relationships/webSettings" Target="webSetting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3.tiff"/><Relationship Id="rId20" Type="http://schemas.openxmlformats.org/officeDocument/2006/relationships/hyperlink" Target="mailto:andrew@gmail.co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microsoft.com/office/2011/relationships/people" Target="people.xml"/><Relationship Id="rId5" Type="http://schemas.openxmlformats.org/officeDocument/2006/relationships/styles" Target="styles.xml"/><Relationship Id="rId15" Type="http://schemas.openxmlformats.org/officeDocument/2006/relationships/image" Target="media/image2.gif"/><Relationship Id="rId23"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6.gi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gif"/><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8981AE098EC404D8FA88428092F8694"/>
        <w:category>
          <w:name w:val="General"/>
          <w:gallery w:val="placeholder"/>
        </w:category>
        <w:types>
          <w:type w:val="bbPlcHdr"/>
        </w:types>
        <w:behaviors>
          <w:behavior w:val="content"/>
        </w:behaviors>
        <w:guid w:val="{6CEC570E-164D-48B1-B030-658E58674B9A}"/>
      </w:docPartPr>
      <w:docPartBody>
        <w:p w:rsidR="00FC4CA5" w:rsidRDefault="00406136" w:rsidP="00406136">
          <w:pPr>
            <w:pStyle w:val="68981AE098EC404D8FA88428092F8694"/>
          </w:pPr>
          <w:r w:rsidRPr="00CE642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136"/>
    <w:rsid w:val="0007077A"/>
    <w:rsid w:val="000A371C"/>
    <w:rsid w:val="000B4262"/>
    <w:rsid w:val="001119AE"/>
    <w:rsid w:val="001A20C1"/>
    <w:rsid w:val="001A4FE4"/>
    <w:rsid w:val="001C6A39"/>
    <w:rsid w:val="0025423C"/>
    <w:rsid w:val="002E77DB"/>
    <w:rsid w:val="002F21F1"/>
    <w:rsid w:val="00311875"/>
    <w:rsid w:val="003A50E4"/>
    <w:rsid w:val="003A69DA"/>
    <w:rsid w:val="003E090D"/>
    <w:rsid w:val="003E0CA2"/>
    <w:rsid w:val="00406136"/>
    <w:rsid w:val="00436F60"/>
    <w:rsid w:val="00503FD6"/>
    <w:rsid w:val="00507984"/>
    <w:rsid w:val="00560EDF"/>
    <w:rsid w:val="005C186D"/>
    <w:rsid w:val="005E4753"/>
    <w:rsid w:val="005F1F15"/>
    <w:rsid w:val="00742425"/>
    <w:rsid w:val="007921CB"/>
    <w:rsid w:val="008347F5"/>
    <w:rsid w:val="008E1E52"/>
    <w:rsid w:val="009F292F"/>
    <w:rsid w:val="00A450F5"/>
    <w:rsid w:val="00AB5FB1"/>
    <w:rsid w:val="00B431D5"/>
    <w:rsid w:val="00BA6E4F"/>
    <w:rsid w:val="00BE66BE"/>
    <w:rsid w:val="00CC654E"/>
    <w:rsid w:val="00D52F0B"/>
    <w:rsid w:val="00E63D42"/>
    <w:rsid w:val="00FC4CA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136"/>
    <w:rPr>
      <w:color w:val="808080"/>
    </w:rPr>
  </w:style>
  <w:style w:type="paragraph" w:customStyle="1" w:styleId="68981AE098EC404D8FA88428092F8694">
    <w:name w:val="68981AE098EC404D8FA88428092F8694"/>
    <w:rsid w:val="004061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E2E5780C1D70C43A158087F5887394A" ma:contentTypeVersion="14" ma:contentTypeDescription="Create a new document." ma:contentTypeScope="" ma:versionID="99522820c1da94f5da5173c1fd3892e2">
  <xsd:schema xmlns:xsd="http://www.w3.org/2001/XMLSchema" xmlns:xs="http://www.w3.org/2001/XMLSchema" xmlns:p="http://schemas.microsoft.com/office/2006/metadata/properties" xmlns:ns2="e3cecddb-4c93-4872-a6fd-42c36c2b9cc1" xmlns:ns3="ea382bfb-503e-4507-8bf8-b87f920e3b7e" targetNamespace="http://schemas.microsoft.com/office/2006/metadata/properties" ma:root="true" ma:fieldsID="2df65dc9cb340904ef6176be4c5204c5" ns2:_="" ns3:_="">
    <xsd:import namespace="e3cecddb-4c93-4872-a6fd-42c36c2b9cc1"/>
    <xsd:import namespace="ea382bfb-503e-4507-8bf8-b87f920e3b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Statu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AgendaCover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cecddb-4c93-4872-a6fd-42c36c2b9c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Status" ma:index="12" nillable="true" ma:displayName="Status" ma:default="Drafting" ma:format="Dropdown" ma:internalName="Status">
      <xsd:simpleType>
        <xsd:restriction base="dms:Choice">
          <xsd:enumeration value="Not Started"/>
          <xsd:enumeration value="Drafting"/>
          <xsd:enumeration value="Under PO review"/>
          <xsd:enumeration value="Under PLO review"/>
          <xsd:enumeration value="Under GH team review"/>
        </xsd:restriction>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327adbbb-6bc9-4338-944a-893b363ad6ee"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AgendaCovered" ma:index="21" nillable="true" ma:displayName="Agenda Covered" ma:description="Agenda covered in video" ma:format="Dropdown" ma:internalName="AgendaCovered">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a382bfb-503e-4507-8bf8-b87f920e3b7e"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f214104a-6e7d-4d18-84d8-0117cc748af3}" ma:internalName="TaxCatchAll" ma:showField="CatchAllData" ma:web="ea382bfb-503e-4507-8bf8-b87f920e3b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3cecddb-4c93-4872-a6fd-42c36c2b9cc1">
      <Terms xmlns="http://schemas.microsoft.com/office/infopath/2007/PartnerControls"/>
    </lcf76f155ced4ddcb4097134ff3c332f>
    <TaxCatchAll xmlns="ea382bfb-503e-4507-8bf8-b87f920e3b7e" xsi:nil="true"/>
    <AgendaCovered xmlns="e3cecddb-4c93-4872-a6fd-42c36c2b9cc1" xsi:nil="true"/>
    <Status xmlns="e3cecddb-4c93-4872-a6fd-42c36c2b9cc1">Drafting</Status>
  </documentManagement>
</p:properties>
</file>

<file path=customXml/itemProps1.xml><?xml version="1.0" encoding="utf-8"?>
<ds:datastoreItem xmlns:ds="http://schemas.openxmlformats.org/officeDocument/2006/customXml" ds:itemID="{0F64FE60-75DB-4E23-89AF-DE1468CD1D77}">
  <ds:schemaRefs>
    <ds:schemaRef ds:uri="http://schemas.microsoft.com/sharepoint/v3/contenttype/forms"/>
  </ds:schemaRefs>
</ds:datastoreItem>
</file>

<file path=customXml/itemProps2.xml><?xml version="1.0" encoding="utf-8"?>
<ds:datastoreItem xmlns:ds="http://schemas.openxmlformats.org/officeDocument/2006/customXml" ds:itemID="{9A32BECB-9C71-4BB4-925A-C8EAE5C355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cecddb-4c93-4872-a6fd-42c36c2b9cc1"/>
    <ds:schemaRef ds:uri="ea382bfb-503e-4507-8bf8-b87f920e3b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A039647-64CC-47BA-97DD-50B7B0AF38BE}">
  <ds:schemaRefs>
    <ds:schemaRef ds:uri="http://schemas.microsoft.com/office/2006/metadata/properties"/>
    <ds:schemaRef ds:uri="http://schemas.microsoft.com/office/infopath/2007/PartnerControls"/>
    <ds:schemaRef ds:uri="e3cecddb-4c93-4872-a6fd-42c36c2b9cc1"/>
    <ds:schemaRef ds:uri="ea382bfb-503e-4507-8bf8-b87f920e3b7e"/>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4</Pages>
  <Words>571</Words>
  <Characters>3260</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Sivakumar Alagusundharam</cp:lastModifiedBy>
  <cp:revision>32</cp:revision>
  <dcterms:created xsi:type="dcterms:W3CDTF">2020-06-22T20:51:00Z</dcterms:created>
  <dcterms:modified xsi:type="dcterms:W3CDTF">2025-08-12T11:51:00Z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0x0101008E2E5780C1D70C43A158087F5887394A</vt:lpwstr>
  </property>
  <property fmtid="{D5CDD505-2E9C-101B-9397-08002B2CF9AE}" pid="3" name="MediaServiceImageTags">
    <vt:lpwstr/>
  </property>
</Properties>
</file>